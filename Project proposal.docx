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2.jpeg" ContentType="image/jpe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pageBreakBefore w:val="false"/>
        <w:pBdr/>
        <w:shd w:val="clear" w:fill="auto"/>
        <w:spacing w:lineRule="auto" w:line="288" w:before="0" w:after="0"/>
        <w:rPr>
          <w:rFonts w:ascii="Open Sans" w:hAnsi="Open Sans" w:eastAsia="Open Sans" w:cs="Open Sans"/>
          <w:color w:val="695D46"/>
          <w:sz w:val="24"/>
          <w:szCs w:val="24"/>
        </w:rPr>
      </w:pPr>
      <w:bookmarkStart w:id="0" w:name="_z6ne0og04bp5"/>
      <w:bookmarkEnd w:id="0"/>
      <w:r>
        <w:rPr>
          <w:rFonts w:eastAsia="Open Sans" w:cs="Open Sans" w:ascii="Open Sans" w:hAnsi="Open Sans"/>
          <w:color w:val="695D46"/>
          <w:sz w:val="24"/>
          <w:szCs w:val="24"/>
        </w:rPr>
        <w:br/>
      </w:r>
      <w:r>
        <w:rPr/>
        <w:drawing>
          <wp:inline distT="0" distB="0" distL="0" distR="0">
            <wp:extent cx="5916295" cy="104775"/>
            <wp:effectExtent l="0" t="0" r="0" b="0"/>
            <wp:docPr id="1" name="image2.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horizontal line"/>
                    <pic:cNvPicPr>
                      <a:picLocks noChangeAspect="1" noChangeArrowheads="1"/>
                    </pic:cNvPicPr>
                  </pic:nvPicPr>
                  <pic:blipFill>
                    <a:blip r:embed="rId2"/>
                    <a:srcRect l="0" t="0" r="0" b="-35294"/>
                    <a:stretch>
                      <a:fillRect/>
                    </a:stretch>
                  </pic:blipFill>
                  <pic:spPr bwMode="auto">
                    <a:xfrm>
                      <a:off x="0" y="0"/>
                      <a:ext cx="5916295" cy="104775"/>
                    </a:xfrm>
                    <a:prstGeom prst="rect">
                      <a:avLst/>
                    </a:prstGeom>
                  </pic:spPr>
                </pic:pic>
              </a:graphicData>
            </a:graphic>
          </wp:inline>
        </w:drawing>
      </w:r>
      <w:r>
        <w:rPr>
          <w:rFonts w:eastAsia="Open Sans" w:cs="Open Sans" w:ascii="Open Sans" w:hAnsi="Open Sans"/>
          <w:color w:val="695D46"/>
          <w:sz w:val="24"/>
          <w:szCs w:val="24"/>
        </w:rPr>
        <w:t xml:space="preserve"> </w:t>
      </w:r>
    </w:p>
    <w:p>
      <w:pPr>
        <w:pStyle w:val="Normal1"/>
        <w:pageBreakBefore w:val="false"/>
        <w:pBdr/>
        <w:shd w:val="clear" w:fill="auto"/>
        <w:rPr/>
      </w:pPr>
      <w:r>
        <w:rPr/>
        <w:drawing>
          <wp:inline distT="0" distB="0" distL="0" distR="0">
            <wp:extent cx="5943600" cy="3556000"/>
            <wp:effectExtent l="0" t="0" r="0" b="0"/>
            <wp:docPr id="2"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g" descr=""/>
                    <pic:cNvPicPr>
                      <a:picLocks noChangeAspect="1" noChangeArrowheads="1"/>
                    </pic:cNvPicPr>
                  </pic:nvPicPr>
                  <pic:blipFill>
                    <a:blip r:embed="rId3"/>
                    <a:stretch>
                      <a:fillRect/>
                    </a:stretch>
                  </pic:blipFill>
                  <pic:spPr bwMode="auto">
                    <a:xfrm>
                      <a:off x="0" y="0"/>
                      <a:ext cx="5943600" cy="3556000"/>
                    </a:xfrm>
                    <a:prstGeom prst="rect">
                      <a:avLst/>
                    </a:prstGeom>
                  </pic:spPr>
                </pic:pic>
              </a:graphicData>
            </a:graphic>
          </wp:inline>
        </w:drawing>
      </w:r>
    </w:p>
    <w:p>
      <w:pPr>
        <w:pStyle w:val="Subtitle"/>
        <w:pageBreakBefore w:val="false"/>
        <w:pBdr/>
        <w:shd w:val="clear" w:fill="auto"/>
        <w:rPr>
          <w:rFonts w:ascii="Open Sans" w:hAnsi="Open Sans" w:eastAsia="Open Sans" w:cs="Open Sans"/>
          <w:b/>
          <w:b/>
          <w:sz w:val="98"/>
          <w:szCs w:val="98"/>
        </w:rPr>
      </w:pPr>
      <w:bookmarkStart w:id="1" w:name="_ng30guuqqp2v"/>
      <w:bookmarkEnd w:id="1"/>
      <w:r>
        <w:rPr>
          <w:rFonts w:eastAsia="Open Sans" w:cs="Open Sans" w:ascii="Open Sans" w:hAnsi="Open Sans"/>
          <w:b/>
          <w:sz w:val="98"/>
          <w:szCs w:val="98"/>
        </w:rPr>
        <w:t>PAYLATTE</w:t>
      </w:r>
    </w:p>
    <w:p>
      <w:pPr>
        <w:pStyle w:val="Normal1"/>
        <w:rPr/>
      </w:pPr>
      <w:r>
        <w:rPr/>
      </w:r>
    </w:p>
    <w:p>
      <w:pPr>
        <w:pStyle w:val="Normal1"/>
        <w:spacing w:lineRule="auto" w:line="240" w:before="0" w:after="0"/>
        <w:ind w:left="-15" w:hanging="0"/>
        <w:rPr>
          <w:b/>
          <w:b/>
          <w:sz w:val="28"/>
          <w:szCs w:val="28"/>
        </w:rPr>
      </w:pPr>
      <w:r>
        <w:rPr>
          <w:b/>
          <w:sz w:val="26"/>
          <w:szCs w:val="26"/>
        </w:rPr>
      </w:r>
    </w:p>
    <w:p>
      <w:pPr>
        <w:pStyle w:val="Normal1"/>
        <w:spacing w:lineRule="auto" w:line="240" w:before="0" w:after="0"/>
        <w:ind w:left="-15" w:hanging="0"/>
        <w:rPr>
          <w:rFonts w:ascii="Roboto" w:hAnsi="Roboto" w:eastAsia="Roboto" w:cs="Roboto"/>
          <w:color w:val="666666"/>
          <w:sz w:val="24"/>
          <w:szCs w:val="24"/>
        </w:rPr>
      </w:pPr>
      <w:r>
        <w:rPr>
          <w:rFonts w:eastAsia="Roboto" w:cs="Roboto" w:ascii="Roboto" w:hAnsi="Roboto"/>
          <w:color w:val="666666"/>
          <w:sz w:val="24"/>
          <w:szCs w:val="24"/>
        </w:rPr>
        <w:t>91springboard,</w:t>
      </w:r>
    </w:p>
    <w:p>
      <w:pPr>
        <w:pStyle w:val="Normal1"/>
        <w:spacing w:lineRule="auto" w:line="240" w:before="0" w:after="0"/>
        <w:ind w:left="-15" w:hanging="0"/>
        <w:rPr>
          <w:rFonts w:ascii="Roboto" w:hAnsi="Roboto" w:eastAsia="Roboto" w:cs="Roboto"/>
          <w:color w:val="666666"/>
          <w:sz w:val="24"/>
          <w:szCs w:val="24"/>
        </w:rPr>
      </w:pPr>
      <w:r>
        <w:rPr>
          <w:rFonts w:eastAsia="Roboto" w:cs="Roboto" w:ascii="Roboto" w:hAnsi="Roboto"/>
          <w:color w:val="666666"/>
          <w:sz w:val="24"/>
          <w:szCs w:val="24"/>
        </w:rPr>
        <w:t>MG Road,</w:t>
      </w:r>
    </w:p>
    <w:p>
      <w:pPr>
        <w:pStyle w:val="Normal1"/>
        <w:spacing w:lineRule="auto" w:line="240" w:before="0" w:after="0"/>
        <w:ind w:left="-15" w:hanging="0"/>
        <w:rPr>
          <w:rFonts w:ascii="Roboto" w:hAnsi="Roboto" w:eastAsia="Roboto" w:cs="Roboto"/>
          <w:color w:val="666666"/>
          <w:sz w:val="24"/>
          <w:szCs w:val="24"/>
        </w:rPr>
      </w:pPr>
      <w:r>
        <w:rPr>
          <w:rFonts w:eastAsia="Roboto" w:cs="Roboto" w:ascii="Roboto" w:hAnsi="Roboto"/>
          <w:color w:val="666666"/>
          <w:sz w:val="24"/>
          <w:szCs w:val="24"/>
        </w:rPr>
        <w:t>Bangalore.</w:t>
      </w:r>
    </w:p>
    <w:p>
      <w:pPr>
        <w:pStyle w:val="Normal1"/>
        <w:spacing w:lineRule="auto" w:line="276" w:before="0" w:after="0"/>
        <w:rPr>
          <w:rFonts w:ascii="Arial" w:hAnsi="Arial" w:eastAsia="Arial" w:cs="Arial"/>
          <w:b/>
          <w:b/>
          <w:color w:val="E01B84"/>
          <w:sz w:val="38"/>
          <w:szCs w:val="38"/>
        </w:rPr>
      </w:pPr>
      <w:r>
        <w:rPr>
          <w:rFonts w:eastAsia="Arial" w:cs="Arial" w:ascii="Arial" w:hAnsi="Arial"/>
          <w:b/>
          <w:color w:val="E01B84"/>
          <w:sz w:val="38"/>
          <w:szCs w:val="38"/>
        </w:rPr>
      </w:r>
    </w:p>
    <w:p>
      <w:pPr>
        <w:pStyle w:val="Normal1"/>
        <w:spacing w:lineRule="auto" w:line="360" w:before="0" w:after="0"/>
        <w:rPr>
          <w:rFonts w:ascii="Arial" w:hAnsi="Arial" w:eastAsia="Arial" w:cs="Arial"/>
          <w:b/>
          <w:b/>
          <w:color w:val="FF5E0E"/>
          <w:sz w:val="36"/>
          <w:szCs w:val="36"/>
        </w:rPr>
      </w:pPr>
      <w:r>
        <w:rPr>
          <w:rFonts w:eastAsia="Arial" w:cs="Arial" w:ascii="Arial" w:hAnsi="Arial"/>
          <w:b/>
          <w:color w:val="FF5E0E"/>
          <w:sz w:val="36"/>
          <w:szCs w:val="36"/>
        </w:rPr>
        <w:t>Outline</w:t>
      </w:r>
    </w:p>
    <w:p>
      <w:pPr>
        <w:pStyle w:val="Normal1"/>
        <w:spacing w:lineRule="auto" w:line="360" w:before="0" w:after="0"/>
        <w:rPr>
          <w:sz w:val="28"/>
          <w:szCs w:val="28"/>
        </w:rPr>
      </w:pPr>
      <w:r>
        <w:rPr>
          <w:sz w:val="28"/>
          <w:szCs w:val="28"/>
        </w:rPr>
        <w:t>Payatte (Buy now pay later) allows consumers to make purchases and pay for them at a future date.</w:t>
      </w:r>
    </w:p>
    <w:p>
      <w:pPr>
        <w:pStyle w:val="Normal1"/>
        <w:spacing w:lineRule="auto" w:line="360" w:before="0" w:after="0"/>
        <w:rPr>
          <w:sz w:val="28"/>
          <w:szCs w:val="28"/>
          <w:highlight w:val="white"/>
        </w:rPr>
      </w:pPr>
      <w:r>
        <w:rPr>
          <w:sz w:val="28"/>
          <w:szCs w:val="28"/>
          <w:highlight w:val="white"/>
        </w:rPr>
        <w:t>Paylatte is a financing avenue that allows shoppers to buy something but pay for it later within a stipulated interest-free period.</w:t>
      </w:r>
    </w:p>
    <w:p>
      <w:pPr>
        <w:pStyle w:val="Normal1"/>
        <w:spacing w:lineRule="auto" w:line="360" w:before="0" w:after="0"/>
        <w:rPr>
          <w:sz w:val="28"/>
          <w:szCs w:val="28"/>
          <w:highlight w:val="white"/>
        </w:rPr>
      </w:pPr>
      <w:r>
        <w:rPr>
          <w:sz w:val="28"/>
          <w:szCs w:val="28"/>
          <w:highlight w:val="white"/>
        </w:rPr>
      </w:r>
    </w:p>
    <w:p>
      <w:pPr>
        <w:pStyle w:val="Normal1"/>
        <w:spacing w:lineRule="auto" w:line="360"/>
        <w:ind w:left="0" w:hanging="0"/>
        <w:rPr>
          <w:sz w:val="28"/>
          <w:szCs w:val="28"/>
          <w:highlight w:val="white"/>
        </w:rPr>
      </w:pPr>
      <w:r>
        <w:rPr>
          <w:sz w:val="28"/>
          <w:szCs w:val="28"/>
          <w:highlight w:val="white"/>
        </w:rPr>
        <w:t>Credit cards already give you the option of delaying your payment for a stipulated time. These charge you interest if you do not repay the amount by the due date. But these differ from BNPL in certain aspects. Credit cards typically charge much higher interest rates than the BNPL scheme.</w:t>
      </w:r>
    </w:p>
    <w:p>
      <w:pPr>
        <w:pStyle w:val="Normal1"/>
        <w:spacing w:lineRule="auto" w:line="360" w:before="0" w:after="0"/>
        <w:rPr>
          <w:sz w:val="28"/>
          <w:szCs w:val="28"/>
          <w:highlight w:val="white"/>
        </w:rPr>
      </w:pPr>
      <w:r>
        <w:rPr>
          <w:sz w:val="28"/>
          <w:szCs w:val="28"/>
          <w:highlight w:val="white"/>
        </w:rPr>
      </w:r>
    </w:p>
    <w:p>
      <w:pPr>
        <w:pStyle w:val="Normal1"/>
        <w:spacing w:lineRule="auto" w:line="360" w:before="0" w:after="0"/>
        <w:rPr>
          <w:sz w:val="28"/>
          <w:szCs w:val="28"/>
          <w:highlight w:val="white"/>
          <w:ins w:id="0" w:author="Nikhil Parakh" w:date="2022-04-18T07:32:10Z"/>
        </w:rPr>
      </w:pPr>
      <w:r>
        <w:rPr>
          <w:sz w:val="28"/>
          <w:szCs w:val="28"/>
          <w:highlight w:val="white"/>
        </w:rPr>
        <w:t>BNPL has certain shortcomings compared to credit cards. The credit limit under BNPL is usually much lower than what is offered by credit cards. While credit cards allow an interest-free period of up to 45 days, some Paylatte option permit a smaller repayment window of 15 to 30 days. Getting approval from the Paylatte is easier .</w:t>
      </w:r>
    </w:p>
    <w:p>
      <w:pPr>
        <w:pStyle w:val="Normal1"/>
        <w:spacing w:lineRule="auto" w:line="360" w:before="0" w:after="0"/>
        <w:rPr>
          <w:color w:val="999999"/>
          <w:sz w:val="28"/>
          <w:szCs w:val="28"/>
          <w:highlight w:val="white"/>
        </w:rPr>
      </w:pPr>
      <w:r>
        <w:rPr>
          <w:color w:val="999999"/>
          <w:sz w:val="28"/>
          <w:szCs w:val="28"/>
          <w:highlight w:val="white"/>
        </w:rPr>
      </w:r>
    </w:p>
    <w:p>
      <w:pPr>
        <w:pStyle w:val="Normal1"/>
        <w:spacing w:lineRule="auto" w:line="276" w:before="0" w:after="0"/>
        <w:rPr>
          <w:rFonts w:ascii="Arial" w:hAnsi="Arial" w:eastAsia="Arial" w:cs="Arial"/>
          <w:b/>
          <w:b/>
          <w:color w:val="FF5E0E"/>
          <w:sz w:val="36"/>
          <w:szCs w:val="36"/>
          <w:highlight w:val="white"/>
        </w:rPr>
      </w:pPr>
      <w:r>
        <w:rPr>
          <w:rFonts w:eastAsia="Arial" w:cs="Arial" w:ascii="Arial" w:hAnsi="Arial"/>
          <w:b/>
          <w:color w:val="FF5E0E"/>
          <w:sz w:val="36"/>
          <w:szCs w:val="36"/>
          <w:highlight w:val="white"/>
        </w:rPr>
        <w:t>Objectives</w:t>
      </w:r>
    </w:p>
    <w:p>
      <w:pPr>
        <w:pStyle w:val="Normal1"/>
        <w:spacing w:lineRule="auto" w:line="276" w:before="0" w:after="0"/>
        <w:rPr>
          <w:rFonts w:ascii="Times New Roman" w:hAnsi="Times New Roman" w:eastAsia="Times New Roman" w:cs="Times New Roman"/>
          <w:color w:val="000000"/>
          <w:sz w:val="30"/>
          <w:szCs w:val="30"/>
          <w:highlight w:val="white"/>
        </w:rPr>
      </w:pPr>
      <w:r>
        <w:rPr>
          <w:rFonts w:eastAsia="Times New Roman" w:cs="Times New Roman" w:ascii="Times New Roman" w:hAnsi="Times New Roman"/>
          <w:color w:val="000000"/>
          <w:sz w:val="30"/>
          <w:szCs w:val="30"/>
          <w:highlight w:val="white"/>
        </w:rPr>
      </w:r>
    </w:p>
    <w:p>
      <w:pPr>
        <w:pStyle w:val="Normal1"/>
        <w:spacing w:lineRule="auto" w:line="360" w:before="0" w:after="0"/>
        <w:ind w:left="0" w:hanging="0"/>
        <w:rPr>
          <w:b/>
          <w:b/>
          <w:sz w:val="28"/>
          <w:szCs w:val="28"/>
          <w:highlight w:val="white"/>
        </w:rPr>
      </w:pPr>
      <w:r>
        <w:rPr>
          <w:b/>
          <w:sz w:val="30"/>
          <w:szCs w:val="30"/>
          <w:highlight w:val="white"/>
        </w:rPr>
        <w:t>User experience:</w:t>
      </w:r>
      <w:r>
        <w:rPr>
          <w:b/>
          <w:sz w:val="28"/>
          <w:szCs w:val="28"/>
          <w:highlight w:val="white"/>
        </w:rPr>
        <w:t xml:space="preserve"> </w:t>
      </w:r>
      <w:r>
        <w:rPr>
          <w:sz w:val="28"/>
          <w:szCs w:val="28"/>
          <w:highlight w:val="white"/>
        </w:rPr>
        <w:t>Paylatte is a significant step up in terms of user experience. Credit card payments, even when conducted digitally, require the user to fill in credit card details followed by authentication which usually relies on OTP generation. BNPL platforms have a shorter transactional process.</w:t>
      </w:r>
    </w:p>
    <w:p>
      <w:pPr>
        <w:pStyle w:val="Normal1"/>
        <w:spacing w:lineRule="auto" w:line="360" w:before="0" w:after="0"/>
        <w:ind w:left="0" w:hanging="0"/>
        <w:rPr>
          <w:sz w:val="28"/>
          <w:szCs w:val="28"/>
          <w:highlight w:val="white"/>
        </w:rPr>
      </w:pPr>
      <w:r>
        <w:rPr>
          <w:b/>
          <w:sz w:val="30"/>
          <w:szCs w:val="30"/>
          <w:highlight w:val="white"/>
        </w:rPr>
        <w:t>Easy payments:</w:t>
      </w:r>
      <w:r>
        <w:rPr>
          <w:sz w:val="28"/>
          <w:szCs w:val="28"/>
          <w:highlight w:val="white"/>
        </w:rPr>
        <w:t xml:space="preserve"> </w:t>
      </w:r>
      <w:r>
        <w:rPr>
          <w:rFonts w:eastAsia="Times New Roman" w:cs="Times New Roman" w:ascii="Times New Roman" w:hAnsi="Times New Roman"/>
          <w:sz w:val="28"/>
          <w:szCs w:val="28"/>
          <w:highlight w:val="white"/>
        </w:rPr>
        <w:t xml:space="preserve"> </w:t>
      </w:r>
      <w:r>
        <w:rPr>
          <w:sz w:val="28"/>
          <w:szCs w:val="28"/>
          <w:highlight w:val="white"/>
        </w:rPr>
        <w:t>The format makes it easy for a buyer to make a purchase even if they don’t have enough funds at the time and make repayments later.</w:t>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0" w:hanging="0"/>
        <w:rPr>
          <w:b/>
          <w:b/>
          <w:color w:val="FF5E0E"/>
          <w:sz w:val="36"/>
          <w:szCs w:val="36"/>
          <w:highlight w:val="white"/>
        </w:rPr>
      </w:pPr>
      <w:r>
        <w:rPr>
          <w:b/>
          <w:color w:val="FF5E0E"/>
          <w:sz w:val="36"/>
          <w:szCs w:val="36"/>
          <w:highlight w:val="white"/>
        </w:rPr>
        <w:t>Business Strategy</w:t>
      </w:r>
    </w:p>
    <w:p>
      <w:pPr>
        <w:pStyle w:val="Normal1"/>
        <w:shd w:val="clear" w:fill="FAFAFA"/>
        <w:spacing w:lineRule="auto" w:line="360" w:before="0" w:after="220"/>
        <w:rPr>
          <w:color w:val="666666"/>
          <w:sz w:val="28"/>
          <w:szCs w:val="28"/>
        </w:rPr>
      </w:pPr>
      <w:r>
        <w:rPr>
          <w:color w:val="666666"/>
          <w:sz w:val="28"/>
          <w:szCs w:val="28"/>
        </w:rPr>
        <w:t>Paylatte makes money from both users and vendors.</w:t>
      </w:r>
    </w:p>
    <w:p>
      <w:pPr>
        <w:pStyle w:val="Normal1"/>
        <w:numPr>
          <w:ilvl w:val="0"/>
          <w:numId w:val="7"/>
        </w:numPr>
        <w:shd w:val="clear" w:fill="FAFAFA"/>
        <w:spacing w:lineRule="auto" w:line="360" w:before="220" w:afterAutospacing="0" w:after="0"/>
        <w:ind w:left="720" w:hanging="360"/>
        <w:rPr>
          <w:color w:val="666666"/>
          <w:sz w:val="28"/>
          <w:szCs w:val="28"/>
        </w:rPr>
      </w:pPr>
      <w:r>
        <w:rPr>
          <w:color w:val="666666"/>
          <w:sz w:val="28"/>
          <w:szCs w:val="28"/>
        </w:rPr>
        <w:t>In case of users, Users will pay Paylatte a processing fee ranging from 2% to 8% of monthly credit limit usage.</w:t>
      </w:r>
    </w:p>
    <w:p>
      <w:pPr>
        <w:pStyle w:val="Normal1"/>
        <w:numPr>
          <w:ilvl w:val="0"/>
          <w:numId w:val="7"/>
        </w:numPr>
        <w:shd w:val="clear" w:fill="FAFAFA"/>
        <w:spacing w:lineRule="auto" w:line="360" w:beforeAutospacing="0" w:before="0" w:after="220"/>
        <w:ind w:left="720" w:hanging="360"/>
        <w:rPr>
          <w:color w:val="666666"/>
          <w:sz w:val="28"/>
          <w:szCs w:val="28"/>
        </w:rPr>
      </w:pPr>
      <w:r>
        <w:rPr>
          <w:color w:val="666666"/>
          <w:sz w:val="28"/>
          <w:szCs w:val="28"/>
        </w:rPr>
        <w:t>However, There are users who may not be able to repay the amount by the due date, on which a late fee is charged per day. The payment of late fee adds to paylatte’s revenue.</w:t>
      </w:r>
    </w:p>
    <w:p>
      <w:pPr>
        <w:pStyle w:val="Normal1"/>
        <w:shd w:val="clear" w:fill="FAFAFA"/>
        <w:spacing w:lineRule="auto" w:line="360" w:before="220" w:after="220"/>
        <w:ind w:left="0" w:hanging="0"/>
        <w:rPr>
          <w:b/>
          <w:b/>
          <w:color w:val="FF5E0E"/>
          <w:sz w:val="34"/>
          <w:szCs w:val="34"/>
          <w:highlight w:val="white"/>
        </w:rPr>
      </w:pPr>
      <w:r>
        <w:rPr>
          <w:b/>
          <w:color w:val="FF5E0E"/>
          <w:sz w:val="34"/>
          <w:szCs w:val="34"/>
          <w:highlight w:val="white"/>
        </w:rPr>
        <w:t>Credit score</w:t>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tbl>
      <w:tblPr>
        <w:tblStyle w:val="Table1"/>
        <w:tblW w:w="9360" w:type="dxa"/>
        <w:jc w:val="left"/>
        <w:tblInd w:w="0" w:type="dxa"/>
        <w:tblCellMar>
          <w:top w:w="100" w:type="dxa"/>
          <w:left w:w="100" w:type="dxa"/>
          <w:bottom w:w="100" w:type="dxa"/>
          <w:right w:w="100" w:type="dxa"/>
        </w:tblCellMar>
        <w:tblLook w:val="0600"/>
      </w:tblPr>
      <w:tblGrid>
        <w:gridCol w:w="2340"/>
        <w:gridCol w:w="2340"/>
        <w:gridCol w:w="2340"/>
        <w:gridCol w:w="2339"/>
      </w:tblGrid>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S.NO.</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Net worth</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Credit score</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Credit limit</w:t>
            </w:r>
          </w:p>
        </w:tc>
      </w:tr>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1</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&lt; 2000</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&lt; 600</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Risk score</w:t>
            </w:r>
          </w:p>
        </w:tc>
      </w:tr>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2</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2000 -10,000</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 xml:space="preserve"> </w:t>
            </w:r>
            <w:r>
              <w:rPr>
                <w:color w:val="666666"/>
                <w:sz w:val="28"/>
                <w:szCs w:val="28"/>
                <w:highlight w:val="white"/>
              </w:rPr>
              <w:t>600 - 900</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 xml:space="preserve"> </w:t>
            </w:r>
            <w:r>
              <w:rPr>
                <w:rFonts w:eastAsia="Arial" w:cs="Arial" w:ascii="Arial" w:hAnsi="Arial"/>
                <w:color w:val="202124"/>
                <w:sz w:val="24"/>
                <w:szCs w:val="24"/>
                <w:highlight w:val="white"/>
              </w:rPr>
              <w:t>₹</w:t>
            </w:r>
            <w:r>
              <w:rPr>
                <w:color w:val="666666"/>
                <w:sz w:val="28"/>
                <w:szCs w:val="28"/>
                <w:highlight w:val="white"/>
              </w:rPr>
              <w:t>8000</w:t>
            </w:r>
          </w:p>
        </w:tc>
      </w:tr>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3</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10,000 - 30,000</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600-900</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color w:val="666666"/>
                <w:sz w:val="28"/>
                <w:szCs w:val="28"/>
                <w:highlight w:val="white"/>
              </w:rPr>
              <w:t xml:space="preserve"> </w:t>
            </w:r>
            <w:r>
              <w:rPr>
                <w:rFonts w:eastAsia="Arial" w:cs="Arial" w:ascii="Arial" w:hAnsi="Arial"/>
                <w:color w:val="202124"/>
                <w:sz w:val="24"/>
                <w:szCs w:val="24"/>
                <w:highlight w:val="white"/>
              </w:rPr>
              <w:t>₹</w:t>
            </w:r>
            <w:r>
              <w:rPr>
                <w:color w:val="666666"/>
                <w:sz w:val="28"/>
                <w:szCs w:val="28"/>
                <w:highlight w:val="white"/>
              </w:rPr>
              <w:t>10,000</w:t>
            </w:r>
          </w:p>
        </w:tc>
      </w:tr>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4</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30,000 - 50,000</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600-900</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rFonts w:eastAsia="Arial" w:cs="Arial" w:ascii="Arial" w:hAnsi="Arial"/>
                <w:color w:val="202124"/>
                <w:sz w:val="24"/>
                <w:szCs w:val="24"/>
                <w:highlight w:val="white"/>
              </w:rPr>
              <w:t>₹</w:t>
            </w:r>
            <w:r>
              <w:rPr>
                <w:color w:val="666666"/>
                <w:sz w:val="28"/>
                <w:szCs w:val="28"/>
                <w:highlight w:val="white"/>
              </w:rPr>
              <w:t>12,000</w:t>
            </w:r>
          </w:p>
        </w:tc>
      </w:tr>
      <w:tr>
        <w:trPr/>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5</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&lt; 50,000</w:t>
            </w:r>
          </w:p>
        </w:tc>
        <w:tc>
          <w:tcPr>
            <w:tcW w:w="234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600-900</w:t>
            </w:r>
          </w:p>
        </w:tc>
        <w:tc>
          <w:tcPr>
            <w:tcW w:w="23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highlight w:val="white"/>
              </w:rPr>
            </w:pPr>
            <w:r>
              <w:rPr>
                <w:rFonts w:eastAsia="Arial" w:cs="Arial" w:ascii="Arial" w:hAnsi="Arial"/>
                <w:color w:val="202124"/>
                <w:sz w:val="24"/>
                <w:szCs w:val="24"/>
                <w:highlight w:val="white"/>
              </w:rPr>
              <w:t>₹</w:t>
            </w:r>
            <w:r>
              <w:rPr>
                <w:color w:val="666666"/>
                <w:sz w:val="28"/>
                <w:szCs w:val="28"/>
                <w:highlight w:val="white"/>
              </w:rPr>
              <w:t>18,000</w:t>
            </w:r>
          </w:p>
        </w:tc>
      </w:tr>
    </w:tbl>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b/>
          <w:b/>
          <w:color w:val="FF5E0E"/>
          <w:sz w:val="32"/>
          <w:szCs w:val="32"/>
          <w:highlight w:val="white"/>
        </w:rPr>
      </w:pPr>
      <w:r>
        <w:rPr>
          <w:b/>
          <w:color w:val="FF5E0E"/>
          <w:sz w:val="32"/>
          <w:szCs w:val="32"/>
          <w:highlight w:val="white"/>
        </w:rPr>
        <w:t>Processing Fee</w:t>
      </w:r>
    </w:p>
    <w:tbl>
      <w:tblPr>
        <w:tblStyle w:val="Table2"/>
        <w:tblW w:w="9015" w:type="dxa"/>
        <w:jc w:val="left"/>
        <w:tblInd w:w="445" w:type="dxa"/>
        <w:tblCellMar>
          <w:top w:w="100" w:type="dxa"/>
          <w:left w:w="100" w:type="dxa"/>
          <w:bottom w:w="100" w:type="dxa"/>
          <w:right w:w="100" w:type="dxa"/>
        </w:tblCellMar>
        <w:tblLook w:val="0600"/>
      </w:tblPr>
      <w:tblGrid>
        <w:gridCol w:w="2310"/>
        <w:gridCol w:w="3629"/>
        <w:gridCol w:w="3076"/>
      </w:tblGrid>
      <w:tr>
        <w:trPr/>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S.NO</w:t>
            </w:r>
          </w:p>
        </w:tc>
        <w:tc>
          <w:tcPr>
            <w:tcW w:w="362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Credit limit usage</w:t>
            </w:r>
          </w:p>
        </w:tc>
        <w:tc>
          <w:tcPr>
            <w:tcW w:w="307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Processing Fee</w:t>
            </w:r>
          </w:p>
        </w:tc>
      </w:tr>
      <w:tr>
        <w:trPr/>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1</w:t>
            </w:r>
          </w:p>
        </w:tc>
        <w:tc>
          <w:tcPr>
            <w:tcW w:w="362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0-1000</w:t>
            </w:r>
          </w:p>
        </w:tc>
        <w:tc>
          <w:tcPr>
            <w:tcW w:w="307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2%</w:t>
            </w:r>
          </w:p>
        </w:tc>
      </w:tr>
      <w:tr>
        <w:trPr/>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2</w:t>
            </w:r>
          </w:p>
        </w:tc>
        <w:tc>
          <w:tcPr>
            <w:tcW w:w="362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1001-5000</w:t>
            </w:r>
          </w:p>
        </w:tc>
        <w:tc>
          <w:tcPr>
            <w:tcW w:w="307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4%</w:t>
            </w:r>
          </w:p>
        </w:tc>
      </w:tr>
      <w:tr>
        <w:trPr/>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3</w:t>
            </w:r>
          </w:p>
        </w:tc>
        <w:tc>
          <w:tcPr>
            <w:tcW w:w="362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5001-10000</w:t>
            </w:r>
          </w:p>
        </w:tc>
        <w:tc>
          <w:tcPr>
            <w:tcW w:w="307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6%</w:t>
            </w:r>
          </w:p>
        </w:tc>
      </w:tr>
      <w:tr>
        <w:trPr/>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4</w:t>
            </w:r>
          </w:p>
        </w:tc>
        <w:tc>
          <w:tcPr>
            <w:tcW w:w="362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10000+</w:t>
            </w:r>
          </w:p>
        </w:tc>
        <w:tc>
          <w:tcPr>
            <w:tcW w:w="307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center"/>
              <w:rPr>
                <w:color w:val="666666"/>
                <w:sz w:val="28"/>
                <w:szCs w:val="28"/>
                <w:highlight w:val="white"/>
              </w:rPr>
            </w:pPr>
            <w:r>
              <w:rPr>
                <w:color w:val="666666"/>
                <w:sz w:val="28"/>
                <w:szCs w:val="28"/>
                <w:highlight w:val="white"/>
              </w:rPr>
              <w:t>8%</w:t>
            </w:r>
          </w:p>
        </w:tc>
      </w:tr>
    </w:tbl>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b/>
          <w:b/>
          <w:color w:val="FF5E0E"/>
          <w:sz w:val="32"/>
          <w:szCs w:val="32"/>
          <w:highlight w:val="white"/>
        </w:rPr>
      </w:pPr>
      <w:r>
        <w:rPr>
          <w:b/>
          <w:color w:val="FF5E0E"/>
          <w:sz w:val="32"/>
          <w:szCs w:val="32"/>
          <w:highlight w:val="white"/>
        </w:rPr>
        <w:t xml:space="preserve"> </w:t>
      </w:r>
      <w:r>
        <w:rPr>
          <w:b/>
          <w:color w:val="FF5E0E"/>
          <w:sz w:val="32"/>
          <w:szCs w:val="32"/>
          <w:highlight w:val="white"/>
        </w:rPr>
        <w:t>Late Fee Payment</w:t>
      </w:r>
    </w:p>
    <w:p>
      <w:pPr>
        <w:pStyle w:val="Normal1"/>
        <w:spacing w:lineRule="auto" w:line="276" w:before="0" w:after="0"/>
        <w:rPr>
          <w:color w:val="000000"/>
        </w:rPr>
      </w:pPr>
      <w:r>
        <w:rPr>
          <w:color w:val="000000"/>
        </w:rPr>
      </w:r>
    </w:p>
    <w:tbl>
      <w:tblPr>
        <w:tblStyle w:val="Table3"/>
        <w:tblW w:w="9450" w:type="dxa"/>
        <w:jc w:val="left"/>
        <w:tblInd w:w="385" w:type="dxa"/>
        <w:tblCellMar>
          <w:top w:w="100" w:type="dxa"/>
          <w:left w:w="100" w:type="dxa"/>
          <w:bottom w:w="100" w:type="dxa"/>
          <w:right w:w="100" w:type="dxa"/>
        </w:tblCellMar>
        <w:tblLook w:val="0600"/>
      </w:tblPr>
      <w:tblGrid>
        <w:gridCol w:w="2039"/>
        <w:gridCol w:w="1861"/>
        <w:gridCol w:w="1665"/>
        <w:gridCol w:w="1995"/>
        <w:gridCol w:w="1890"/>
      </w:tblGrid>
      <w:tr>
        <w:trPr>
          <w:trHeight w:val="675" w:hRule="atLeast"/>
        </w:trPr>
        <w:tc>
          <w:tcPr>
            <w:tcW w:w="9450" w:type="dxa"/>
            <w:gridSpan w:val="5"/>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LATE FEE PAYMENT COLLECTION DETAILS</w:t>
            </w:r>
          </w:p>
        </w:tc>
      </w:tr>
      <w:tr>
        <w:trPr>
          <w:trHeight w:val="840" w:hRule="atLeast"/>
        </w:trPr>
        <w:tc>
          <w:tcPr>
            <w:tcW w:w="20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Bill amount</w:t>
            </w:r>
          </w:p>
        </w:tc>
        <w:tc>
          <w:tcPr>
            <w:tcW w:w="186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0-1500</w:t>
            </w:r>
          </w:p>
        </w:tc>
        <w:tc>
          <w:tcPr>
            <w:tcW w:w="16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1501-4000</w:t>
            </w:r>
          </w:p>
        </w:tc>
        <w:tc>
          <w:tcPr>
            <w:tcW w:w="19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4001-6000</w:t>
            </w:r>
          </w:p>
        </w:tc>
        <w:tc>
          <w:tcPr>
            <w:tcW w:w="189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6000+</w:t>
            </w:r>
          </w:p>
        </w:tc>
      </w:tr>
      <w:tr>
        <w:trPr>
          <w:trHeight w:val="825" w:hRule="atLeast"/>
        </w:trPr>
        <w:tc>
          <w:tcPr>
            <w:tcW w:w="203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Late Charges</w:t>
            </w:r>
          </w:p>
        </w:tc>
        <w:tc>
          <w:tcPr>
            <w:tcW w:w="186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w:t>
            </w:r>
            <w:r>
              <w:rPr>
                <w:color w:val="666666"/>
                <w:sz w:val="28"/>
                <w:szCs w:val="28"/>
              </w:rPr>
              <w:t>10 per day</w:t>
            </w:r>
          </w:p>
        </w:tc>
        <w:tc>
          <w:tcPr>
            <w:tcW w:w="166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 xml:space="preserve">  ₹</w:t>
            </w:r>
            <w:r>
              <w:rPr>
                <w:color w:val="666666"/>
                <w:sz w:val="28"/>
                <w:szCs w:val="28"/>
              </w:rPr>
              <w:t>15 per      day</w:t>
            </w:r>
          </w:p>
        </w:tc>
        <w:tc>
          <w:tcPr>
            <w:tcW w:w="199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w:t>
            </w:r>
            <w:r>
              <w:rPr>
                <w:color w:val="666666"/>
                <w:sz w:val="28"/>
                <w:szCs w:val="28"/>
              </w:rPr>
              <w:t>20 per day</w:t>
            </w:r>
          </w:p>
        </w:tc>
        <w:tc>
          <w:tcPr>
            <w:tcW w:w="189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jc w:val="center"/>
              <w:rPr>
                <w:color w:val="666666"/>
                <w:sz w:val="28"/>
                <w:szCs w:val="28"/>
              </w:rPr>
            </w:pPr>
            <w:r>
              <w:rPr>
                <w:color w:val="666666"/>
                <w:sz w:val="28"/>
                <w:szCs w:val="28"/>
              </w:rPr>
              <w:t>₹</w:t>
            </w:r>
            <w:r>
              <w:rPr>
                <w:color w:val="666666"/>
                <w:sz w:val="28"/>
                <w:szCs w:val="28"/>
              </w:rPr>
              <w:t>30 per day</w:t>
            </w:r>
          </w:p>
        </w:tc>
      </w:tr>
    </w:tbl>
    <w:p>
      <w:pPr>
        <w:pStyle w:val="Normal1"/>
        <w:spacing w:lineRule="auto" w:line="276" w:before="0" w:after="0"/>
        <w:rPr>
          <w:rFonts w:ascii="Arial" w:hAnsi="Arial" w:eastAsia="Arial" w:cs="Arial"/>
          <w:color w:val="000000"/>
        </w:rPr>
      </w:pPr>
      <w:r>
        <w:rPr>
          <w:rFonts w:eastAsia="Arial" w:cs="Arial" w:ascii="Arial" w:hAnsi="Arial"/>
          <w:color w:val="000000"/>
        </w:rPr>
      </w:r>
    </w:p>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720" w:hanging="0"/>
        <w:rPr>
          <w:color w:val="666666"/>
          <w:sz w:val="28"/>
          <w:szCs w:val="28"/>
          <w:highlight w:val="white"/>
        </w:rPr>
      </w:pPr>
      <w:r>
        <w:rPr>
          <w:color w:val="666666"/>
          <w:sz w:val="28"/>
          <w:szCs w:val="28"/>
          <w:highlight w:val="white"/>
        </w:rPr>
      </w:r>
    </w:p>
    <w:p>
      <w:pPr>
        <w:pStyle w:val="Normal1"/>
        <w:shd w:val="clear" w:fill="FAFAFA"/>
        <w:spacing w:lineRule="auto" w:line="360" w:before="220" w:after="220"/>
        <w:ind w:left="0" w:hanging="0"/>
        <w:rPr>
          <w:color w:val="666666"/>
          <w:sz w:val="28"/>
          <w:szCs w:val="28"/>
          <w:highlight w:val="white"/>
        </w:rPr>
      </w:pPr>
      <w:r>
        <w:rPr>
          <w:color w:val="666666"/>
          <w:sz w:val="28"/>
          <w:szCs w:val="28"/>
          <w:highlight w:val="white"/>
        </w:rPr>
      </w:r>
    </w:p>
    <w:p>
      <w:pPr>
        <w:pStyle w:val="Normal1"/>
        <w:spacing w:lineRule="auto" w:line="360" w:before="0" w:after="0"/>
        <w:ind w:left="0" w:hanging="0"/>
        <w:rPr>
          <w:b/>
          <w:b/>
          <w:color w:val="FF5E0E"/>
          <w:sz w:val="36"/>
          <w:szCs w:val="36"/>
          <w:highlight w:val="white"/>
        </w:rPr>
      </w:pPr>
      <w:r>
        <w:rPr>
          <w:b/>
          <w:color w:val="FF5E0E"/>
          <w:sz w:val="36"/>
          <w:szCs w:val="36"/>
          <w:highlight w:val="white"/>
        </w:rPr>
        <w:t>Stakeholders</w:t>
      </w:r>
    </w:p>
    <w:p>
      <w:pPr>
        <w:pStyle w:val="Normal1"/>
        <w:spacing w:lineRule="auto" w:line="360" w:before="0" w:after="0"/>
        <w:ind w:left="0" w:hanging="0"/>
        <w:rPr>
          <w:b/>
          <w:b/>
          <w:color w:val="FF5E0E"/>
          <w:sz w:val="36"/>
          <w:szCs w:val="36"/>
          <w:highlight w:val="white"/>
        </w:rPr>
      </w:pPr>
      <w:r>
        <w:rPr>
          <w:b/>
          <w:color w:val="FF5E0E"/>
          <w:sz w:val="36"/>
          <w:szCs w:val="36"/>
          <w:highlight w:val="white"/>
        </w:rPr>
      </w:r>
    </w:p>
    <w:p>
      <w:pPr>
        <w:pStyle w:val="Normal1"/>
        <w:numPr>
          <w:ilvl w:val="0"/>
          <w:numId w:val="0"/>
        </w:numPr>
        <w:spacing w:lineRule="auto" w:line="360" w:before="0" w:after="0"/>
        <w:ind w:left="1080" w:hanging="0"/>
        <w:rPr>
          <w:color w:val="666666"/>
          <w:sz w:val="30"/>
          <w:szCs w:val="30"/>
          <w:highlight w:val="white"/>
        </w:rPr>
      </w:pPr>
      <w:r>
        <w:rPr/>
      </w:r>
    </w:p>
    <w:p>
      <w:pPr>
        <w:pStyle w:val="Normal1"/>
        <w:numPr>
          <w:ilvl w:val="0"/>
          <w:numId w:val="2"/>
        </w:numPr>
        <w:spacing w:lineRule="auto" w:line="360" w:before="0" w:after="0"/>
        <w:ind w:left="720" w:hanging="360"/>
        <w:rPr>
          <w:color w:val="666666"/>
          <w:sz w:val="30"/>
          <w:szCs w:val="30"/>
          <w:highlight w:val="white"/>
        </w:rPr>
      </w:pPr>
      <w:r>
        <w:rPr>
          <w:color w:val="666666"/>
          <w:sz w:val="30"/>
          <w:szCs w:val="30"/>
          <w:highlight w:val="white"/>
        </w:rPr>
        <w:t>Bharath.k (frontend developer)</w:t>
      </w:r>
    </w:p>
    <w:p>
      <w:pPr>
        <w:pStyle w:val="Normal1"/>
        <w:spacing w:lineRule="auto" w:line="360" w:before="0" w:after="0"/>
        <w:ind w:left="0" w:hanging="0"/>
        <w:rPr>
          <w:color w:val="000000"/>
          <w:sz w:val="29"/>
          <w:szCs w:val="29"/>
          <w:highlight w:val="white"/>
        </w:rPr>
      </w:pPr>
      <w:r>
        <w:rPr>
          <w:color w:val="000000"/>
          <w:sz w:val="29"/>
          <w:szCs w:val="29"/>
          <w:highlight w:val="white"/>
        </w:rPr>
      </w:r>
    </w:p>
    <w:p>
      <w:pPr>
        <w:pStyle w:val="Normal1"/>
        <w:spacing w:lineRule="auto" w:line="360" w:before="0" w:after="0"/>
        <w:ind w:left="0" w:hanging="0"/>
        <w:rPr>
          <w:color w:val="000000"/>
          <w:sz w:val="29"/>
          <w:szCs w:val="29"/>
          <w:highlight w:val="white"/>
        </w:rPr>
      </w:pPr>
      <w:r>
        <w:rPr>
          <w:color w:val="000000"/>
          <w:sz w:val="29"/>
          <w:szCs w:val="29"/>
          <w:highlight w:val="white"/>
        </w:rPr>
      </w:r>
    </w:p>
    <w:p>
      <w:pPr>
        <w:pStyle w:val="Normal1"/>
        <w:spacing w:lineRule="auto" w:line="360" w:before="0" w:after="0"/>
        <w:ind w:left="0" w:hanging="0"/>
        <w:rPr>
          <w:color w:val="000000"/>
          <w:sz w:val="29"/>
          <w:szCs w:val="29"/>
          <w:highlight w:val="white"/>
        </w:rPr>
      </w:pPr>
      <w:r>
        <w:rPr>
          <w:color w:val="000000"/>
          <w:sz w:val="29"/>
          <w:szCs w:val="29"/>
          <w:highlight w:val="white"/>
        </w:rPr>
      </w:r>
    </w:p>
    <w:p>
      <w:pPr>
        <w:pStyle w:val="Normal1"/>
        <w:spacing w:lineRule="auto" w:line="360" w:before="0" w:after="0"/>
        <w:ind w:left="0" w:hanging="0"/>
        <w:rPr>
          <w:rFonts w:ascii="Arial" w:hAnsi="Arial" w:eastAsia="Arial" w:cs="Arial"/>
          <w:b/>
          <w:b/>
          <w:color w:val="FF5E0E"/>
          <w:sz w:val="36"/>
          <w:szCs w:val="36"/>
          <w:highlight w:val="white"/>
        </w:rPr>
      </w:pPr>
      <w:r>
        <w:rPr>
          <w:rFonts w:eastAsia="Arial" w:cs="Arial" w:ascii="Arial" w:hAnsi="Arial"/>
          <w:b/>
          <w:color w:val="FF5E0E"/>
          <w:sz w:val="36"/>
          <w:szCs w:val="36"/>
          <w:highlight w:val="white"/>
        </w:rPr>
        <w:t>Workflow</w:t>
      </w:r>
    </w:p>
    <w:p>
      <w:pPr>
        <w:pStyle w:val="Normal1"/>
        <w:numPr>
          <w:ilvl w:val="0"/>
          <w:numId w:val="1"/>
        </w:numPr>
        <w:spacing w:lineRule="auto" w:line="360" w:before="0" w:after="0"/>
        <w:ind w:left="720" w:hanging="360"/>
        <w:rPr>
          <w:rFonts w:ascii="Times New Roman" w:hAnsi="Times New Roman" w:eastAsia="Times New Roman" w:cs="Times New Roman"/>
          <w:b w:val="false"/>
          <w:b w:val="false"/>
          <w:sz w:val="28"/>
          <w:szCs w:val="28"/>
          <w:highlight w:val="white"/>
        </w:rPr>
      </w:pPr>
      <w:r>
        <w:rPr>
          <w:sz w:val="28"/>
          <w:szCs w:val="28"/>
          <w:highlight w:val="white"/>
        </w:rPr>
        <w:t>The User will sign-up first.</w:t>
      </w:r>
    </w:p>
    <w:p>
      <w:pPr>
        <w:pStyle w:val="Normal1"/>
        <w:numPr>
          <w:ilvl w:val="1"/>
          <w:numId w:val="1"/>
        </w:numPr>
        <w:spacing w:lineRule="auto" w:line="360" w:before="0" w:after="0"/>
        <w:ind w:left="1440" w:hanging="360"/>
        <w:rPr>
          <w:sz w:val="28"/>
          <w:szCs w:val="28"/>
          <w:highlight w:val="white"/>
        </w:rPr>
      </w:pPr>
      <w:r>
        <w:rPr>
          <w:sz w:val="28"/>
          <w:szCs w:val="28"/>
          <w:highlight w:val="white"/>
        </w:rPr>
        <w:t>Name</w:t>
      </w:r>
    </w:p>
    <w:p>
      <w:pPr>
        <w:pStyle w:val="Normal1"/>
        <w:numPr>
          <w:ilvl w:val="1"/>
          <w:numId w:val="1"/>
        </w:numPr>
        <w:spacing w:lineRule="auto" w:line="360" w:before="0" w:after="0"/>
        <w:ind w:left="1440" w:hanging="360"/>
        <w:rPr>
          <w:sz w:val="28"/>
          <w:szCs w:val="28"/>
          <w:highlight w:val="white"/>
        </w:rPr>
      </w:pPr>
      <w:r>
        <w:rPr>
          <w:sz w:val="28"/>
          <w:szCs w:val="28"/>
          <w:highlight w:val="white"/>
        </w:rPr>
        <w:t>Email</w:t>
      </w:r>
    </w:p>
    <w:p>
      <w:pPr>
        <w:pStyle w:val="Normal1"/>
        <w:numPr>
          <w:ilvl w:val="1"/>
          <w:numId w:val="1"/>
        </w:numPr>
        <w:spacing w:lineRule="auto" w:line="360" w:before="0" w:after="0"/>
        <w:ind w:left="1440" w:hanging="360"/>
        <w:rPr>
          <w:sz w:val="28"/>
          <w:szCs w:val="28"/>
          <w:highlight w:val="white"/>
        </w:rPr>
      </w:pPr>
      <w:r>
        <w:rPr>
          <w:sz w:val="28"/>
          <w:szCs w:val="28"/>
          <w:highlight w:val="white"/>
        </w:rPr>
        <w:t>KYC</w:t>
      </w:r>
    </w:p>
    <w:p>
      <w:pPr>
        <w:pStyle w:val="Normal1"/>
        <w:numPr>
          <w:ilvl w:val="2"/>
          <w:numId w:val="1"/>
        </w:numPr>
        <w:spacing w:lineRule="auto" w:line="360" w:before="0" w:after="0"/>
        <w:ind w:left="2160" w:hanging="360"/>
        <w:rPr>
          <w:sz w:val="28"/>
          <w:szCs w:val="28"/>
          <w:highlight w:val="white"/>
        </w:rPr>
      </w:pPr>
      <w:r>
        <w:rPr>
          <w:sz w:val="28"/>
          <w:szCs w:val="28"/>
          <w:highlight w:val="white"/>
        </w:rPr>
        <w:t>Aadhaar number</w:t>
      </w:r>
    </w:p>
    <w:p>
      <w:pPr>
        <w:pStyle w:val="Normal1"/>
        <w:numPr>
          <w:ilvl w:val="2"/>
          <w:numId w:val="1"/>
        </w:numPr>
        <w:spacing w:lineRule="auto" w:line="360" w:before="0" w:after="0"/>
        <w:ind w:left="2160" w:hanging="360"/>
        <w:rPr>
          <w:sz w:val="28"/>
          <w:szCs w:val="28"/>
          <w:highlight w:val="white"/>
        </w:rPr>
      </w:pPr>
      <w:r>
        <w:rPr>
          <w:sz w:val="28"/>
          <w:szCs w:val="28"/>
          <w:highlight w:val="white"/>
        </w:rPr>
        <w:t>PAN number</w:t>
      </w:r>
    </w:p>
    <w:p>
      <w:pPr>
        <w:pStyle w:val="Normal1"/>
        <w:numPr>
          <w:ilvl w:val="1"/>
          <w:numId w:val="1"/>
        </w:numPr>
        <w:spacing w:lineRule="auto" w:line="360" w:before="0" w:after="0"/>
        <w:ind w:left="1440" w:hanging="360"/>
        <w:rPr>
          <w:sz w:val="28"/>
          <w:szCs w:val="28"/>
          <w:highlight w:val="white"/>
        </w:rPr>
      </w:pPr>
      <w:r>
        <w:rPr>
          <w:sz w:val="28"/>
          <w:szCs w:val="28"/>
          <w:highlight w:val="white"/>
        </w:rPr>
        <w:t>Present address</w:t>
      </w:r>
    </w:p>
    <w:p>
      <w:pPr>
        <w:pStyle w:val="Normal1"/>
        <w:numPr>
          <w:ilvl w:val="1"/>
          <w:numId w:val="1"/>
        </w:numPr>
        <w:spacing w:lineRule="auto" w:line="360" w:before="0" w:after="0"/>
        <w:ind w:left="1440" w:hanging="360"/>
        <w:rPr>
          <w:sz w:val="28"/>
          <w:szCs w:val="28"/>
          <w:highlight w:val="white"/>
          <w:u w:val="none"/>
        </w:rPr>
      </w:pPr>
      <w:r>
        <w:rPr>
          <w:sz w:val="28"/>
          <w:szCs w:val="28"/>
          <w:highlight w:val="white"/>
        </w:rPr>
        <w:t>Permanent address</w:t>
      </w:r>
    </w:p>
    <w:p>
      <w:pPr>
        <w:pStyle w:val="Normal1"/>
        <w:numPr>
          <w:ilvl w:val="1"/>
          <w:numId w:val="1"/>
        </w:numPr>
        <w:spacing w:lineRule="auto" w:line="360" w:before="0" w:after="0"/>
        <w:ind w:left="1440" w:hanging="360"/>
        <w:rPr>
          <w:sz w:val="28"/>
          <w:szCs w:val="28"/>
          <w:highlight w:val="white"/>
          <w:u w:val="none"/>
        </w:rPr>
      </w:pPr>
      <w:r>
        <w:rPr>
          <w:sz w:val="28"/>
          <w:szCs w:val="28"/>
          <w:highlight w:val="white"/>
        </w:rPr>
        <w:t>Phone number</w:t>
      </w:r>
    </w:p>
    <w:p>
      <w:pPr>
        <w:pStyle w:val="Normal1"/>
        <w:numPr>
          <w:ilvl w:val="0"/>
          <w:numId w:val="1"/>
        </w:numPr>
        <w:spacing w:lineRule="auto" w:line="360" w:before="0" w:after="0"/>
        <w:ind w:left="720" w:hanging="360"/>
        <w:rPr>
          <w:sz w:val="28"/>
          <w:szCs w:val="28"/>
          <w:highlight w:val="white"/>
        </w:rPr>
      </w:pPr>
      <w:r>
        <w:rPr>
          <w:sz w:val="28"/>
          <w:szCs w:val="28"/>
          <w:highlight w:val="white"/>
        </w:rPr>
        <w:t>Credit bureau receives and sends the credit score to the Paylatte.</w:t>
      </w:r>
    </w:p>
    <w:p>
      <w:pPr>
        <w:pStyle w:val="Normal1"/>
        <w:numPr>
          <w:ilvl w:val="0"/>
          <w:numId w:val="1"/>
        </w:numPr>
        <w:spacing w:lineRule="auto" w:line="360" w:before="0" w:after="0"/>
        <w:ind w:left="720" w:hanging="360"/>
        <w:rPr>
          <w:sz w:val="28"/>
          <w:szCs w:val="28"/>
          <w:highlight w:val="white"/>
        </w:rPr>
      </w:pPr>
      <w:r>
        <w:rPr>
          <w:sz w:val="28"/>
          <w:szCs w:val="28"/>
          <w:highlight w:val="white"/>
        </w:rPr>
        <w:t>Now depending upon the credit score Paylatte will calculate the credit limit and then send it to the user.</w:t>
      </w:r>
    </w:p>
    <w:p>
      <w:pPr>
        <w:pStyle w:val="Normal1"/>
        <w:numPr>
          <w:ilvl w:val="0"/>
          <w:numId w:val="1"/>
        </w:numPr>
        <w:spacing w:lineRule="auto" w:line="360" w:before="0" w:after="0"/>
        <w:ind w:left="720" w:hanging="360"/>
        <w:rPr>
          <w:sz w:val="28"/>
          <w:szCs w:val="28"/>
          <w:highlight w:val="white"/>
        </w:rPr>
      </w:pPr>
      <w:r>
        <w:rPr>
          <w:sz w:val="28"/>
          <w:szCs w:val="28"/>
          <w:highlight w:val="white"/>
        </w:rPr>
        <w:t>Now the user is able to see the credit limit by login to the paylatte page.</w:t>
      </w:r>
    </w:p>
    <w:p>
      <w:pPr>
        <w:pStyle w:val="Normal1"/>
        <w:numPr>
          <w:ilvl w:val="0"/>
          <w:numId w:val="1"/>
        </w:numPr>
        <w:spacing w:lineRule="auto" w:line="360" w:before="0" w:after="0"/>
        <w:ind w:left="720" w:hanging="360"/>
        <w:rPr>
          <w:sz w:val="28"/>
          <w:szCs w:val="28"/>
          <w:highlight w:val="white"/>
        </w:rPr>
      </w:pPr>
      <w:r>
        <w:rPr>
          <w:sz w:val="28"/>
          <w:szCs w:val="28"/>
          <w:highlight w:val="white"/>
        </w:rPr>
        <w:t>Whenever the user wants to buy something from a vendor then they chooses Paylatte option to pay for the item.</w:t>
      </w:r>
    </w:p>
    <w:p>
      <w:pPr>
        <w:pStyle w:val="Normal1"/>
        <w:numPr>
          <w:ilvl w:val="0"/>
          <w:numId w:val="1"/>
        </w:numPr>
        <w:spacing w:lineRule="auto" w:line="360" w:before="0" w:after="0"/>
        <w:ind w:left="720" w:hanging="360"/>
        <w:rPr>
          <w:sz w:val="28"/>
          <w:szCs w:val="28"/>
          <w:highlight w:val="white"/>
        </w:rPr>
      </w:pPr>
      <w:r>
        <w:rPr>
          <w:sz w:val="28"/>
          <w:szCs w:val="28"/>
          <w:highlight w:val="white"/>
        </w:rPr>
        <w:t>Paylatte wil check if the credit limit is sufficient or not.</w:t>
      </w:r>
    </w:p>
    <w:p>
      <w:pPr>
        <w:pStyle w:val="Normal1"/>
        <w:numPr>
          <w:ilvl w:val="0"/>
          <w:numId w:val="1"/>
        </w:numPr>
        <w:spacing w:lineRule="auto" w:line="360" w:before="0" w:after="0"/>
        <w:ind w:left="720" w:hanging="360"/>
        <w:rPr>
          <w:sz w:val="28"/>
          <w:szCs w:val="28"/>
          <w:highlight w:val="white"/>
        </w:rPr>
      </w:pPr>
      <w:r>
        <w:rPr>
          <w:sz w:val="28"/>
          <w:szCs w:val="28"/>
          <w:highlight w:val="white"/>
        </w:rPr>
        <w:t>If sufficient then Paylatte will be paying on behalf of the user.</w:t>
      </w:r>
    </w:p>
    <w:p>
      <w:pPr>
        <w:pStyle w:val="Normal1"/>
        <w:numPr>
          <w:ilvl w:val="0"/>
          <w:numId w:val="1"/>
        </w:numPr>
        <w:spacing w:lineRule="auto" w:line="360" w:before="0" w:after="0"/>
        <w:ind w:left="720" w:hanging="360"/>
        <w:rPr>
          <w:sz w:val="28"/>
          <w:szCs w:val="28"/>
          <w:highlight w:val="white"/>
          <w:u w:val="none"/>
        </w:rPr>
      </w:pPr>
      <w:r>
        <w:rPr>
          <w:sz w:val="28"/>
          <w:szCs w:val="28"/>
          <w:highlight w:val="white"/>
        </w:rPr>
        <w:t>If not then Paylatte will display that payment is not possible through Paylatte.</w:t>
      </w:r>
    </w:p>
    <w:p>
      <w:pPr>
        <w:pStyle w:val="Normal1"/>
        <w:numPr>
          <w:ilvl w:val="0"/>
          <w:numId w:val="1"/>
        </w:numPr>
        <w:spacing w:lineRule="auto" w:line="360" w:before="0" w:after="0"/>
        <w:ind w:left="720" w:hanging="360"/>
        <w:rPr>
          <w:sz w:val="28"/>
          <w:szCs w:val="28"/>
          <w:highlight w:val="white"/>
        </w:rPr>
      </w:pPr>
      <w:r>
        <w:rPr>
          <w:sz w:val="28"/>
          <w:szCs w:val="28"/>
          <w:highlight w:val="white"/>
        </w:rPr>
        <w:t>At the end of a month Paylatte will generate the credit bill for the user and send it to them.</w:t>
      </w:r>
    </w:p>
    <w:p>
      <w:pPr>
        <w:pStyle w:val="Normal1"/>
        <w:numPr>
          <w:ilvl w:val="0"/>
          <w:numId w:val="1"/>
        </w:numPr>
        <w:spacing w:lineRule="auto" w:line="360" w:before="0" w:after="0"/>
        <w:ind w:left="720" w:hanging="360"/>
        <w:rPr>
          <w:sz w:val="28"/>
          <w:szCs w:val="28"/>
          <w:highlight w:val="white"/>
        </w:rPr>
      </w:pPr>
      <w:r>
        <w:rPr>
          <w:sz w:val="28"/>
          <w:szCs w:val="28"/>
          <w:highlight w:val="white"/>
        </w:rPr>
        <w:t>Then the user has to pay the amount to the Paylatte on time.</w:t>
      </w:r>
    </w:p>
    <w:p>
      <w:pPr>
        <w:pStyle w:val="Normal1"/>
        <w:numPr>
          <w:ilvl w:val="0"/>
          <w:numId w:val="1"/>
        </w:numPr>
        <w:spacing w:lineRule="auto" w:line="360" w:before="0" w:after="0"/>
        <w:ind w:left="720" w:hanging="360"/>
        <w:rPr>
          <w:sz w:val="28"/>
          <w:szCs w:val="28"/>
          <w:highlight w:val="white"/>
        </w:rPr>
      </w:pPr>
      <w:r>
        <w:rPr>
          <w:sz w:val="28"/>
          <w:szCs w:val="28"/>
          <w:highlight w:val="white"/>
        </w:rPr>
        <w:t>If it does not happen the Processing fee and late fee  will be added.</w:t>
      </w:r>
    </w:p>
    <w:p>
      <w:pPr>
        <w:pStyle w:val="Normal1"/>
        <w:spacing w:lineRule="auto" w:line="360" w:before="0" w:after="0"/>
        <w:rPr>
          <w:b/>
          <w:b/>
          <w:sz w:val="31"/>
          <w:szCs w:val="31"/>
          <w:highlight w:val="white"/>
        </w:rPr>
      </w:pPr>
      <w:r>
        <w:rPr>
          <w:b/>
          <w:sz w:val="31"/>
          <w:szCs w:val="31"/>
          <w:highlight w:val="white"/>
        </w:rPr>
      </w:r>
    </w:p>
    <w:p>
      <w:pPr>
        <w:pStyle w:val="Normal1"/>
        <w:spacing w:lineRule="auto" w:line="360" w:before="0" w:after="0"/>
        <w:rPr>
          <w:rFonts w:ascii="Times New Roman" w:hAnsi="Times New Roman" w:eastAsia="Times New Roman" w:cs="Times New Roman"/>
          <w:color w:val="999999"/>
          <w:sz w:val="28"/>
          <w:szCs w:val="28"/>
          <w:highlight w:val="white"/>
        </w:rPr>
      </w:pPr>
      <w:r>
        <w:rPr>
          <w:rFonts w:eastAsia="Arial" w:cs="Arial" w:ascii="Arial" w:hAnsi="Arial"/>
          <w:b/>
          <w:color w:val="FF5E0E"/>
          <w:sz w:val="36"/>
          <w:szCs w:val="36"/>
          <w:highlight w:val="white"/>
        </w:rPr>
        <w:t>Software requirements</w:t>
      </w:r>
      <w:r>
        <w:rPr>
          <w:rFonts w:eastAsia="Times New Roman" w:cs="Times New Roman" w:ascii="Times New Roman" w:hAnsi="Times New Roman"/>
          <w:color w:val="999999"/>
          <w:sz w:val="28"/>
          <w:szCs w:val="28"/>
          <w:highlight w:val="white"/>
        </w:rPr>
        <w:tab/>
        <w:tab/>
      </w:r>
    </w:p>
    <w:p>
      <w:pPr>
        <w:pStyle w:val="Normal1"/>
        <w:spacing w:lineRule="auto" w:line="360" w:before="0" w:after="0"/>
        <w:rPr>
          <w:color w:val="666666"/>
          <w:sz w:val="28"/>
          <w:szCs w:val="28"/>
          <w:highlight w:val="white"/>
        </w:rPr>
      </w:pPr>
      <w:r>
        <w:rPr>
          <w:rFonts w:eastAsia="Times New Roman" w:cs="Times New Roman" w:ascii="Times New Roman" w:hAnsi="Times New Roman"/>
          <w:color w:val="999999"/>
          <w:sz w:val="28"/>
          <w:szCs w:val="28"/>
          <w:highlight w:val="white"/>
        </w:rPr>
        <w:t xml:space="preserve"> </w:t>
      </w:r>
      <w:r>
        <w:rPr>
          <w:color w:val="999999"/>
          <w:sz w:val="28"/>
          <w:szCs w:val="28"/>
          <w:highlight w:val="white"/>
        </w:rPr>
        <w:t xml:space="preserve"> </w:t>
      </w:r>
      <w:r>
        <w:rPr>
          <w:color w:val="666666"/>
          <w:sz w:val="28"/>
          <w:szCs w:val="28"/>
          <w:highlight w:val="white"/>
        </w:rPr>
        <w:t>Angular Js</w:t>
      </w:r>
    </w:p>
    <w:p>
      <w:pPr>
        <w:pStyle w:val="Normal1"/>
        <w:spacing w:lineRule="auto" w:line="360" w:before="0" w:after="0"/>
        <w:rPr>
          <w:sz w:val="28"/>
          <w:szCs w:val="28"/>
          <w:highlight w:val="white"/>
        </w:rPr>
      </w:pPr>
      <w:r>
        <w:rPr>
          <w:color w:val="999999"/>
          <w:sz w:val="28"/>
          <w:szCs w:val="28"/>
          <w:highlight w:val="white"/>
        </w:rPr>
        <w:t xml:space="preserve">  </w:t>
      </w:r>
      <w:r>
        <w:rPr>
          <w:sz w:val="28"/>
          <w:szCs w:val="28"/>
          <w:highlight w:val="white"/>
        </w:rPr>
        <w:t>Laravel</w:t>
      </w:r>
    </w:p>
    <w:p>
      <w:pPr>
        <w:pStyle w:val="Normal1"/>
        <w:spacing w:lineRule="auto" w:line="360" w:before="0" w:after="0"/>
        <w:rPr>
          <w:sz w:val="28"/>
          <w:szCs w:val="28"/>
          <w:highlight w:val="white"/>
        </w:rPr>
      </w:pPr>
      <w:r>
        <w:rPr>
          <w:sz w:val="28"/>
          <w:szCs w:val="28"/>
          <w:highlight w:val="white"/>
        </w:rPr>
        <w:t xml:space="preserve">  </w:t>
      </w:r>
      <w:r>
        <w:rPr>
          <w:sz w:val="28"/>
          <w:szCs w:val="28"/>
          <w:highlight w:val="white"/>
        </w:rPr>
        <w:t>Cockroach DB</w:t>
      </w:r>
    </w:p>
    <w:p>
      <w:pPr>
        <w:pStyle w:val="Normal1"/>
        <w:spacing w:lineRule="auto" w:line="360" w:before="0" w:after="0"/>
        <w:rPr>
          <w:sz w:val="28"/>
          <w:szCs w:val="28"/>
          <w:highlight w:val="white"/>
        </w:rPr>
      </w:pPr>
      <w:r>
        <w:rPr>
          <w:sz w:val="28"/>
          <w:szCs w:val="28"/>
          <w:highlight w:val="white"/>
        </w:rPr>
        <w:t xml:space="preserve">     </w:t>
      </w:r>
      <w:r>
        <w:rPr>
          <w:sz w:val="28"/>
          <w:szCs w:val="28"/>
          <w:highlight w:val="white"/>
        </w:rPr>
        <w:t>Redis</w:t>
      </w:r>
    </w:p>
    <w:p>
      <w:pPr>
        <w:pStyle w:val="Normal1"/>
        <w:spacing w:lineRule="auto" w:line="333" w:before="200" w:after="0"/>
        <w:ind w:left="-15" w:hanging="0"/>
        <w:rPr>
          <w:rFonts w:ascii="Roboto" w:hAnsi="Roboto" w:eastAsia="Roboto" w:cs="Roboto"/>
          <w:color w:val="999999"/>
          <w:sz w:val="28"/>
          <w:szCs w:val="28"/>
        </w:rPr>
      </w:pPr>
      <w:r>
        <w:rPr>
          <w:rFonts w:eastAsia="Roboto" w:cs="Roboto" w:ascii="Roboto" w:hAnsi="Roboto"/>
          <w:color w:val="999999"/>
          <w:sz w:val="28"/>
          <w:szCs w:val="28"/>
        </w:rPr>
      </w:r>
    </w:p>
    <w:p>
      <w:pPr>
        <w:pStyle w:val="Normal1"/>
        <w:spacing w:lineRule="auto" w:line="333" w:before="200" w:after="0"/>
        <w:ind w:left="-15" w:hanging="0"/>
        <w:rPr>
          <w:rFonts w:ascii="Roboto" w:hAnsi="Roboto" w:eastAsia="Roboto" w:cs="Roboto"/>
          <w:color w:val="999999"/>
          <w:sz w:val="28"/>
          <w:szCs w:val="28"/>
        </w:rPr>
      </w:pPr>
      <w:r>
        <w:rPr>
          <w:rFonts w:eastAsia="Roboto" w:cs="Roboto" w:ascii="Roboto" w:hAnsi="Roboto"/>
          <w:color w:val="999999"/>
          <w:sz w:val="28"/>
          <w:szCs w:val="28"/>
        </w:rPr>
      </w:r>
    </w:p>
    <w:p>
      <w:pPr>
        <w:pStyle w:val="Normal1"/>
        <w:spacing w:lineRule="auto" w:line="333" w:before="200" w:after="0"/>
        <w:ind w:left="-15" w:hanging="0"/>
        <w:rPr>
          <w:rFonts w:ascii="Roboto" w:hAnsi="Roboto" w:eastAsia="Roboto" w:cs="Roboto"/>
          <w:color w:val="999999"/>
          <w:sz w:val="28"/>
          <w:szCs w:val="28"/>
        </w:rPr>
      </w:pPr>
      <w:r>
        <w:rPr>
          <w:rFonts w:eastAsia="Roboto" w:cs="Roboto" w:ascii="Roboto" w:hAnsi="Roboto"/>
          <w:color w:val="999999"/>
          <w:sz w:val="28"/>
          <w:szCs w:val="28"/>
        </w:rPr>
      </w:r>
    </w:p>
    <w:p>
      <w:pPr>
        <w:pStyle w:val="Normal1"/>
        <w:spacing w:lineRule="auto" w:line="333" w:before="200" w:after="0"/>
        <w:ind w:left="-15" w:hanging="0"/>
        <w:rPr>
          <w:rFonts w:ascii="Roboto" w:hAnsi="Roboto" w:eastAsia="Roboto" w:cs="Roboto"/>
          <w:color w:val="999999"/>
          <w:sz w:val="28"/>
          <w:szCs w:val="28"/>
        </w:rPr>
      </w:pPr>
      <w:r>
        <w:rPr>
          <w:rFonts w:eastAsia="Roboto" w:cs="Roboto" w:ascii="Roboto" w:hAnsi="Roboto"/>
          <w:color w:val="999999"/>
          <w:sz w:val="28"/>
          <w:szCs w:val="28"/>
        </w:rPr>
      </w:r>
    </w:p>
    <w:p>
      <w:pPr>
        <w:pStyle w:val="Normal1"/>
        <w:spacing w:lineRule="auto" w:line="360" w:before="0" w:after="0"/>
        <w:rPr>
          <w:rFonts w:ascii="Arial" w:hAnsi="Arial" w:eastAsia="Arial" w:cs="Arial"/>
          <w:b/>
          <w:b/>
          <w:color w:val="FF5E0E"/>
          <w:sz w:val="36"/>
          <w:szCs w:val="36"/>
          <w:highlight w:val="white"/>
        </w:rPr>
      </w:pPr>
      <w:r>
        <w:rPr>
          <w:rFonts w:eastAsia="Arial" w:cs="Arial" w:ascii="Arial" w:hAnsi="Arial"/>
          <w:b/>
          <w:color w:val="FF5E0E"/>
          <w:sz w:val="36"/>
          <w:szCs w:val="36"/>
          <w:highlight w:val="white"/>
        </w:rPr>
        <w:t>Modules</w:t>
      </w:r>
    </w:p>
    <w:p>
      <w:pPr>
        <w:pStyle w:val="Normal1"/>
        <w:numPr>
          <w:ilvl w:val="0"/>
          <w:numId w:val="6"/>
        </w:numPr>
        <w:spacing w:lineRule="auto" w:line="360" w:before="0" w:after="0"/>
        <w:ind w:left="720" w:hanging="360"/>
        <w:rPr>
          <w:b/>
          <w:b/>
          <w:sz w:val="30"/>
          <w:szCs w:val="30"/>
          <w:highlight w:val="white"/>
        </w:rPr>
      </w:pPr>
      <w:r>
        <w:rPr>
          <w:b/>
          <w:sz w:val="30"/>
          <w:szCs w:val="30"/>
          <w:highlight w:val="white"/>
        </w:rPr>
        <w:t>User</w:t>
      </w:r>
    </w:p>
    <w:p>
      <w:pPr>
        <w:pStyle w:val="Normal1"/>
        <w:numPr>
          <w:ilvl w:val="0"/>
          <w:numId w:val="4"/>
        </w:numPr>
        <w:spacing w:lineRule="auto" w:line="360" w:before="0" w:after="0"/>
        <w:ind w:left="1440" w:hanging="360"/>
        <w:rPr>
          <w:sz w:val="28"/>
          <w:szCs w:val="28"/>
          <w:highlight w:val="white"/>
        </w:rPr>
      </w:pPr>
      <w:r>
        <w:rPr>
          <w:b/>
          <w:sz w:val="28"/>
          <w:szCs w:val="28"/>
          <w:highlight w:val="white"/>
        </w:rPr>
        <w:t>Sign up:</w:t>
      </w:r>
      <w:r>
        <w:rPr>
          <w:sz w:val="28"/>
          <w:szCs w:val="28"/>
          <w:highlight w:val="white"/>
        </w:rPr>
        <w:t xml:space="preserve"> The user enters the required information like, Name, Email, PAN number, Phone number and Password for the Paylatte.</w:t>
      </w:r>
    </w:p>
    <w:p>
      <w:pPr>
        <w:pStyle w:val="Normal1"/>
        <w:spacing w:lineRule="auto" w:line="360" w:before="0" w:after="0"/>
        <w:ind w:left="1440" w:hanging="0"/>
        <w:rPr>
          <w:sz w:val="28"/>
          <w:szCs w:val="28"/>
          <w:highlight w:val="white"/>
        </w:rPr>
      </w:pPr>
      <w:r>
        <w:rPr>
          <w:sz w:val="28"/>
          <w:szCs w:val="28"/>
          <w:highlight w:val="white"/>
        </w:rPr>
      </w:r>
    </w:p>
    <w:p>
      <w:pPr>
        <w:pStyle w:val="Normal1"/>
        <w:numPr>
          <w:ilvl w:val="0"/>
          <w:numId w:val="4"/>
        </w:numPr>
        <w:spacing w:lineRule="auto" w:line="360" w:before="0" w:after="0"/>
        <w:ind w:left="1440" w:hanging="360"/>
        <w:rPr>
          <w:sz w:val="28"/>
          <w:szCs w:val="28"/>
          <w:highlight w:val="white"/>
        </w:rPr>
      </w:pPr>
      <w:r>
        <w:rPr>
          <w:b/>
          <w:sz w:val="28"/>
          <w:szCs w:val="28"/>
          <w:highlight w:val="white"/>
        </w:rPr>
        <w:t>Login:</w:t>
      </w:r>
      <w:r>
        <w:rPr>
          <w:sz w:val="28"/>
          <w:szCs w:val="28"/>
          <w:highlight w:val="white"/>
        </w:rPr>
        <w:t xml:space="preserve"> User will login to check the credit limit given by the paylatte.</w:t>
      </w:r>
    </w:p>
    <w:p>
      <w:pPr>
        <w:pStyle w:val="Normal1"/>
        <w:spacing w:lineRule="auto" w:line="360" w:before="0" w:after="0"/>
        <w:ind w:left="1440" w:hanging="0"/>
        <w:rPr>
          <w:sz w:val="28"/>
          <w:szCs w:val="28"/>
          <w:highlight w:val="white"/>
        </w:rPr>
      </w:pPr>
      <w:r>
        <w:rPr>
          <w:sz w:val="28"/>
          <w:szCs w:val="28"/>
          <w:highlight w:val="white"/>
        </w:rPr>
      </w:r>
    </w:p>
    <w:p>
      <w:pPr>
        <w:pStyle w:val="Normal1"/>
        <w:numPr>
          <w:ilvl w:val="0"/>
          <w:numId w:val="4"/>
        </w:numPr>
        <w:spacing w:lineRule="auto" w:line="360" w:before="0" w:after="0"/>
        <w:ind w:left="1440" w:hanging="360"/>
        <w:rPr>
          <w:sz w:val="28"/>
          <w:szCs w:val="28"/>
          <w:highlight w:val="white"/>
          <w:u w:val="none"/>
        </w:rPr>
      </w:pPr>
      <w:r>
        <w:rPr>
          <w:b/>
          <w:sz w:val="28"/>
          <w:szCs w:val="28"/>
          <w:highlight w:val="white"/>
        </w:rPr>
        <w:t xml:space="preserve">Credit Bill: </w:t>
      </w:r>
      <w:r>
        <w:rPr>
          <w:sz w:val="28"/>
          <w:szCs w:val="28"/>
          <w:highlight w:val="white"/>
        </w:rPr>
        <w:t>Users will check and clear their credit bill by the month end sent by admin.</w:t>
      </w:r>
    </w:p>
    <w:p>
      <w:pPr>
        <w:pStyle w:val="Normal1"/>
        <w:spacing w:lineRule="auto" w:line="360" w:before="0" w:after="0"/>
        <w:ind w:left="1440" w:hanging="0"/>
        <w:rPr>
          <w:sz w:val="28"/>
          <w:szCs w:val="28"/>
          <w:highlight w:val="white"/>
        </w:rPr>
      </w:pPr>
      <w:r>
        <w:rPr>
          <w:sz w:val="28"/>
          <w:szCs w:val="28"/>
          <w:highlight w:val="white"/>
        </w:rPr>
      </w:r>
    </w:p>
    <w:p>
      <w:pPr>
        <w:pStyle w:val="Normal1"/>
        <w:spacing w:lineRule="auto" w:line="360" w:before="0" w:after="0"/>
        <w:ind w:left="0" w:hanging="0"/>
        <w:jc w:val="both"/>
        <w:rPr>
          <w:sz w:val="28"/>
          <w:szCs w:val="28"/>
          <w:highlight w:val="white"/>
        </w:rPr>
      </w:pPr>
      <w:r>
        <w:rPr>
          <w:sz w:val="28"/>
          <w:szCs w:val="28"/>
          <w:highlight w:val="white"/>
        </w:rPr>
        <w:t xml:space="preserve">              </w:t>
      </w:r>
      <w:r>
        <w:rPr>
          <w:sz w:val="28"/>
          <w:szCs w:val="28"/>
          <w:highlight w:val="white"/>
        </w:rPr>
        <w:t xml:space="preserve">d. </w:t>
      </w:r>
      <w:r>
        <w:rPr>
          <w:b/>
          <w:sz w:val="28"/>
          <w:szCs w:val="28"/>
          <w:highlight w:val="white"/>
        </w:rPr>
        <w:t xml:space="preserve"> Repayment: </w:t>
      </w:r>
      <w:r>
        <w:rPr>
          <w:sz w:val="28"/>
          <w:szCs w:val="28"/>
          <w:highlight w:val="white"/>
        </w:rPr>
        <w:t>User will Pay to Paylatte after reaching the                            deadline. Users will pay Processing Fee and also Late Fee when unable to pay on deadline.</w:t>
      </w:r>
    </w:p>
    <w:p>
      <w:pPr>
        <w:pStyle w:val="Normal1"/>
        <w:spacing w:lineRule="auto" w:line="360" w:before="0" w:after="0"/>
        <w:ind w:left="0" w:hanging="0"/>
        <w:rPr>
          <w:rFonts w:ascii="Roboto" w:hAnsi="Roboto" w:eastAsia="Roboto" w:cs="Roboto"/>
          <w:color w:val="202124"/>
          <w:sz w:val="20"/>
          <w:szCs w:val="20"/>
          <w:highlight w:val="white"/>
        </w:rPr>
      </w:pPr>
      <w:r>
        <w:rPr>
          <w:rFonts w:eastAsia="Roboto" w:cs="Roboto" w:ascii="Roboto" w:hAnsi="Roboto"/>
          <w:color w:val="202124"/>
          <w:sz w:val="20"/>
          <w:szCs w:val="20"/>
          <w:highlight w:val="white"/>
        </w:rPr>
      </w:r>
    </w:p>
    <w:p>
      <w:pPr>
        <w:pStyle w:val="Normal1"/>
        <w:spacing w:lineRule="auto" w:line="360" w:before="0" w:after="0"/>
        <w:ind w:left="0" w:hanging="0"/>
        <w:rPr>
          <w:rFonts w:ascii="Roboto" w:hAnsi="Roboto" w:eastAsia="Roboto" w:cs="Roboto"/>
          <w:color w:val="202124"/>
          <w:sz w:val="20"/>
          <w:szCs w:val="20"/>
          <w:highlight w:val="white"/>
        </w:rPr>
      </w:pPr>
      <w:r>
        <w:rPr>
          <w:rFonts w:eastAsia="Roboto" w:cs="Roboto" w:ascii="Roboto" w:hAnsi="Roboto"/>
          <w:color w:val="202124"/>
          <w:sz w:val="20"/>
          <w:szCs w:val="20"/>
          <w:highlight w:val="white"/>
        </w:rPr>
        <w:t xml:space="preserve"> </w:t>
      </w:r>
    </w:p>
    <w:p>
      <w:pPr>
        <w:pStyle w:val="Normal1"/>
        <w:spacing w:lineRule="auto" w:line="360" w:before="0" w:after="0"/>
        <w:ind w:left="0" w:hanging="0"/>
        <w:rPr>
          <w:rFonts w:ascii="Roboto" w:hAnsi="Roboto" w:eastAsia="Roboto" w:cs="Roboto"/>
          <w:b/>
          <w:b/>
          <w:color w:val="434343"/>
          <w:sz w:val="32"/>
          <w:szCs w:val="32"/>
          <w:highlight w:val="white"/>
        </w:rPr>
      </w:pPr>
      <w:r>
        <w:rPr>
          <w:rFonts w:eastAsia="Roboto" w:cs="Roboto" w:ascii="Roboto" w:hAnsi="Roboto"/>
          <w:b/>
          <w:color w:val="434343"/>
          <w:sz w:val="32"/>
          <w:szCs w:val="32"/>
          <w:highlight w:val="white"/>
        </w:rPr>
        <w:t>Late Fee Payment</w:t>
      </w:r>
    </w:p>
    <w:p>
      <w:pPr>
        <w:pStyle w:val="Normal1"/>
        <w:spacing w:lineRule="auto" w:line="360" w:before="0" w:after="0"/>
        <w:ind w:left="0" w:hanging="0"/>
        <w:rPr>
          <w:rFonts w:ascii="Roboto" w:hAnsi="Roboto" w:eastAsia="Roboto" w:cs="Roboto"/>
          <w:b/>
          <w:b/>
          <w:color w:val="434343"/>
          <w:sz w:val="28"/>
          <w:szCs w:val="28"/>
          <w:highlight w:val="white"/>
        </w:rPr>
      </w:pPr>
      <w:r>
        <w:rPr>
          <w:rFonts w:eastAsia="Roboto" w:cs="Roboto" w:ascii="Roboto" w:hAnsi="Roboto"/>
          <w:b/>
          <w:color w:val="434343"/>
          <w:sz w:val="28"/>
          <w:szCs w:val="28"/>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function lateFee($bill,$bd,$rd)</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$c = Carbon::parse($bd)-&gt;diffInDays(Carbon::parse($rd));</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if($c &gt;30)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$c = $c -30;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&gt;=0 &amp;&amp; $bill &lt;= 1500)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+=($c * 10);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&gt;=1501 &amp;&amp; $bill &lt;= 4000)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+=($c * 15);</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&gt;=4001 &amp;&amp; $bill &lt;= 6000)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+=($c * 20);</w:t>
      </w:r>
    </w:p>
    <w:p>
      <w:pPr>
        <w:pStyle w:val="Normal1"/>
        <w:spacing w:lineRule="auto" w:line="360" w:before="0" w:after="0"/>
        <w:ind w:left="0" w:hanging="0"/>
        <w:rPr>
          <w:rFonts w:ascii="Courier New" w:hAnsi="Courier New" w:eastAsia="Courier New" w:cs="Courier New"/>
          <w:b/>
          <w:b/>
          <w:color w:val="20124D"/>
          <w:sz w:val="32"/>
          <w:szCs w:val="32"/>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if($bill &gt;=4001 &amp;&amp; $bill &lt;= 6000)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+=($c * 20);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 6000 )</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+=($c * 30);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000000"/>
          <w:sz w:val="26"/>
          <w:szCs w:val="26"/>
          <w:highlight w:val="white"/>
        </w:rPr>
      </w:pPr>
      <w:r>
        <w:rPr>
          <w:rFonts w:eastAsia="Courier New" w:cs="Courier New" w:ascii="Courier New" w:hAnsi="Courier New"/>
          <w:b/>
          <w:color w:val="000000"/>
          <w:sz w:val="26"/>
          <w:szCs w:val="26"/>
          <w:highlight w:val="white"/>
        </w:rPr>
        <w:t>Paylatte Home page:</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drawing>
          <wp:inline distT="0" distB="0" distL="0" distR="0">
            <wp:extent cx="6153150" cy="3928745"/>
            <wp:effectExtent l="0" t="0" r="0" b="0"/>
            <wp:docPr id="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9.png" descr=""/>
                    <pic:cNvPicPr>
                      <a:picLocks noChangeAspect="1" noChangeArrowheads="1"/>
                    </pic:cNvPicPr>
                  </pic:nvPicPr>
                  <pic:blipFill>
                    <a:blip r:embed="rId4"/>
                    <a:stretch>
                      <a:fillRect/>
                    </a:stretch>
                  </pic:blipFill>
                  <pic:spPr bwMode="auto">
                    <a:xfrm>
                      <a:off x="0" y="0"/>
                      <a:ext cx="6153150" cy="3928745"/>
                    </a:xfrm>
                    <a:prstGeom prst="rect">
                      <a:avLst/>
                    </a:prstGeom>
                  </pic:spPr>
                </pic:pic>
              </a:graphicData>
            </a:graphic>
          </wp:inline>
        </w:drawing>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000000"/>
          <w:sz w:val="24"/>
          <w:szCs w:val="24"/>
          <w:highlight w:val="white"/>
        </w:rPr>
      </w:pPr>
      <w:r>
        <w:rPr>
          <w:rFonts w:eastAsia="Roboto" w:cs="Roboto" w:ascii="Roboto" w:hAnsi="Roboto"/>
          <w:b/>
          <w:color w:val="000000"/>
          <w:sz w:val="24"/>
          <w:szCs w:val="24"/>
          <w:highlight w:val="white"/>
        </w:rPr>
        <w:t>User Registration page</w:t>
      </w:r>
    </w:p>
    <w:p>
      <w:pPr>
        <w:pStyle w:val="Normal1"/>
        <w:spacing w:lineRule="auto" w:line="360" w:before="0" w:after="0"/>
        <w:ind w:left="0" w:hanging="0"/>
        <w:rPr>
          <w:rFonts w:ascii="Roboto" w:hAnsi="Roboto" w:eastAsia="Roboto" w:cs="Roboto"/>
          <w:b/>
          <w:b/>
          <w:color w:val="20124D"/>
          <w:sz w:val="24"/>
          <w:szCs w:val="24"/>
          <w:highlight w:val="white"/>
        </w:rPr>
      </w:pPr>
      <w:r>
        <w:rPr/>
        <w:drawing>
          <wp:inline distT="0" distB="0" distL="0" distR="0">
            <wp:extent cx="6000750" cy="3823970"/>
            <wp:effectExtent l="0" t="0" r="0" b="0"/>
            <wp:docPr id="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descr=""/>
                    <pic:cNvPicPr>
                      <a:picLocks noChangeAspect="1" noChangeArrowheads="1"/>
                    </pic:cNvPicPr>
                  </pic:nvPicPr>
                  <pic:blipFill>
                    <a:blip r:embed="rId5"/>
                    <a:stretch>
                      <a:fillRect/>
                    </a:stretch>
                  </pic:blipFill>
                  <pic:spPr bwMode="auto">
                    <a:xfrm>
                      <a:off x="0" y="0"/>
                      <a:ext cx="6000750" cy="3823970"/>
                    </a:xfrm>
                    <a:prstGeom prst="rect">
                      <a:avLst/>
                    </a:prstGeom>
                  </pic:spPr>
                </pic:pic>
              </a:graphicData>
            </a:graphic>
          </wp:inline>
        </w:drawing>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t>User Email Verification</w:t>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drawing>
          <wp:inline distT="0" distB="0" distL="0" distR="0">
            <wp:extent cx="5943600" cy="3556000"/>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943600" cy="3556000"/>
                    </a:xfrm>
                    <a:prstGeom prst="rect">
                      <a:avLst/>
                    </a:prstGeom>
                  </pic:spPr>
                </pic:pic>
              </a:graphicData>
            </a:graphic>
          </wp:inline>
        </w:drawing>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t>User Email Verification</w:t>
      </w:r>
    </w:p>
    <w:p>
      <w:pPr>
        <w:pStyle w:val="Normal1"/>
        <w:spacing w:lineRule="auto" w:line="360" w:before="0" w:after="0"/>
        <w:ind w:left="0" w:hanging="0"/>
        <w:rPr>
          <w:rFonts w:ascii="Roboto" w:hAnsi="Roboto" w:eastAsia="Roboto" w:cs="Roboto"/>
          <w:b/>
          <w:b/>
          <w:color w:val="20124D"/>
          <w:sz w:val="24"/>
          <w:szCs w:val="24"/>
          <w:highlight w:val="white"/>
        </w:rPr>
      </w:pPr>
      <w:r>
        <w:rPr/>
        <w:drawing>
          <wp:inline distT="0" distB="0" distL="0" distR="0">
            <wp:extent cx="5943600" cy="3672205"/>
            <wp:effectExtent l="0" t="0" r="0" b="0"/>
            <wp:docPr id="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descr=""/>
                    <pic:cNvPicPr>
                      <a:picLocks noChangeAspect="1" noChangeArrowheads="1"/>
                    </pic:cNvPicPr>
                  </pic:nvPicPr>
                  <pic:blipFill>
                    <a:blip r:embed="rId7"/>
                    <a:stretch>
                      <a:fillRect/>
                    </a:stretch>
                  </pic:blipFill>
                  <pic:spPr bwMode="auto">
                    <a:xfrm>
                      <a:off x="0" y="0"/>
                      <a:ext cx="5943600" cy="3672205"/>
                    </a:xfrm>
                    <a:prstGeom prst="rect">
                      <a:avLst/>
                    </a:prstGeom>
                  </pic:spPr>
                </pic:pic>
              </a:graphicData>
            </a:graphic>
          </wp:inline>
        </w:drawing>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numPr>
          <w:ilvl w:val="0"/>
          <w:numId w:val="6"/>
        </w:numPr>
        <w:spacing w:lineRule="auto" w:line="360" w:before="0" w:after="0"/>
        <w:ind w:left="720" w:hanging="360"/>
        <w:rPr>
          <w:b/>
          <w:b/>
          <w:sz w:val="30"/>
          <w:szCs w:val="30"/>
          <w:highlight w:val="white"/>
        </w:rPr>
      </w:pPr>
      <w:r>
        <w:rPr>
          <w:b/>
          <w:sz w:val="30"/>
          <w:szCs w:val="30"/>
          <w:highlight w:val="white"/>
        </w:rPr>
        <w:t>Admin</w:t>
      </w:r>
    </w:p>
    <w:p>
      <w:pPr>
        <w:pStyle w:val="Normal1"/>
        <w:spacing w:lineRule="auto" w:line="360" w:before="0" w:after="0"/>
        <w:ind w:left="720" w:hanging="0"/>
        <w:rPr>
          <w:sz w:val="28"/>
          <w:szCs w:val="28"/>
          <w:highlight w:val="white"/>
        </w:rPr>
      </w:pPr>
      <w:r>
        <w:rPr>
          <w:sz w:val="28"/>
          <w:szCs w:val="28"/>
          <w:highlight w:val="white"/>
        </w:rPr>
        <w:t xml:space="preserve">    </w:t>
      </w:r>
      <w:r>
        <w:rPr>
          <w:sz w:val="28"/>
          <w:szCs w:val="28"/>
          <w:highlight w:val="white"/>
        </w:rPr>
        <w:t xml:space="preserve">a. </w:t>
      </w:r>
      <w:r>
        <w:rPr>
          <w:b/>
          <w:sz w:val="28"/>
          <w:szCs w:val="28"/>
          <w:highlight w:val="white"/>
        </w:rPr>
        <w:t>Sign up:</w:t>
      </w:r>
      <w:r>
        <w:rPr>
          <w:sz w:val="28"/>
          <w:szCs w:val="28"/>
          <w:highlight w:val="white"/>
        </w:rPr>
        <w:t xml:space="preserve"> Admin will sign up first.</w:t>
      </w:r>
    </w:p>
    <w:p>
      <w:pPr>
        <w:pStyle w:val="Normal1"/>
        <w:spacing w:lineRule="auto" w:line="360" w:before="0" w:after="0"/>
        <w:ind w:left="720" w:hanging="0"/>
        <w:rPr>
          <w:sz w:val="28"/>
          <w:szCs w:val="28"/>
          <w:highlight w:val="white"/>
        </w:rPr>
      </w:pPr>
      <w:r>
        <w:rPr>
          <w:sz w:val="28"/>
          <w:szCs w:val="28"/>
          <w:highlight w:val="white"/>
        </w:rPr>
        <w:t xml:space="preserve">    </w:t>
      </w:r>
      <w:r>
        <w:rPr>
          <w:sz w:val="28"/>
          <w:szCs w:val="28"/>
          <w:highlight w:val="white"/>
        </w:rPr>
        <w:t xml:space="preserve">b. </w:t>
      </w:r>
      <w:r>
        <w:rPr>
          <w:b/>
          <w:sz w:val="28"/>
          <w:szCs w:val="28"/>
          <w:highlight w:val="white"/>
        </w:rPr>
        <w:t>Login:</w:t>
      </w:r>
      <w:r>
        <w:rPr>
          <w:sz w:val="28"/>
          <w:szCs w:val="28"/>
          <w:highlight w:val="white"/>
        </w:rPr>
        <w:t xml:space="preserve"> Admin will login to paylatte to gather the data from         the user .</w:t>
      </w:r>
    </w:p>
    <w:p>
      <w:pPr>
        <w:pStyle w:val="Normal1"/>
        <w:spacing w:lineRule="auto" w:line="360" w:before="0" w:after="0"/>
        <w:ind w:left="0" w:hanging="0"/>
        <w:rPr>
          <w:sz w:val="28"/>
          <w:szCs w:val="28"/>
          <w:highlight w:val="white"/>
        </w:rPr>
      </w:pPr>
      <w:r>
        <w:rPr>
          <w:sz w:val="28"/>
          <w:szCs w:val="28"/>
          <w:highlight w:val="white"/>
        </w:rPr>
      </w:r>
    </w:p>
    <w:p>
      <w:pPr>
        <w:pStyle w:val="Normal1"/>
        <w:numPr>
          <w:ilvl w:val="0"/>
          <w:numId w:val="3"/>
        </w:numPr>
        <w:spacing w:lineRule="auto" w:line="360" w:before="0" w:after="0"/>
        <w:ind w:left="1440" w:hanging="360"/>
        <w:rPr>
          <w:i/>
          <w:i/>
          <w:sz w:val="28"/>
          <w:szCs w:val="28"/>
          <w:highlight w:val="white"/>
          <w:u w:val="none"/>
        </w:rPr>
      </w:pPr>
      <w:r>
        <w:rPr>
          <w:i/>
          <w:sz w:val="28"/>
          <w:szCs w:val="28"/>
          <w:highlight w:val="white"/>
        </w:rPr>
        <w:t>Fetching details from Database:</w:t>
      </w:r>
    </w:p>
    <w:p>
      <w:pPr>
        <w:pStyle w:val="Normal1"/>
        <w:spacing w:lineRule="auto" w:line="360" w:before="0" w:after="0"/>
        <w:ind w:left="720" w:hanging="0"/>
        <w:rPr>
          <w:sz w:val="28"/>
          <w:szCs w:val="28"/>
          <w:highlight w:val="white"/>
        </w:rPr>
      </w:pPr>
      <w:r>
        <w:rPr>
          <w:sz w:val="28"/>
          <w:szCs w:val="28"/>
          <w:highlight w:val="white"/>
        </w:rPr>
        <w:t>Admins will Fetch details like credit score,Net Worth and liabilities</w:t>
      </w:r>
    </w:p>
    <w:p>
      <w:pPr>
        <w:pStyle w:val="Normal1"/>
        <w:spacing w:lineRule="auto" w:line="360" w:before="0" w:after="0"/>
        <w:ind w:left="720" w:hanging="0"/>
        <w:rPr>
          <w:sz w:val="28"/>
          <w:szCs w:val="28"/>
          <w:highlight w:val="white"/>
        </w:rPr>
      </w:pPr>
      <w:r>
        <w:rPr>
          <w:sz w:val="28"/>
          <w:szCs w:val="28"/>
          <w:highlight w:val="white"/>
        </w:rPr>
        <w:t>From the credit records sent by the credit bureau.</w:t>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t xml:space="preserve">   </w:t>
      </w:r>
      <w:r>
        <w:rPr>
          <w:sz w:val="28"/>
          <w:szCs w:val="28"/>
          <w:highlight w:val="white"/>
        </w:rPr>
        <w:t xml:space="preserve">2. </w:t>
      </w:r>
      <w:r>
        <w:rPr>
          <w:i/>
          <w:sz w:val="28"/>
          <w:szCs w:val="28"/>
          <w:highlight w:val="white"/>
        </w:rPr>
        <w:t xml:space="preserve">Setting credit limit: </w:t>
      </w:r>
    </w:p>
    <w:p>
      <w:pPr>
        <w:pStyle w:val="Normal1"/>
        <w:spacing w:lineRule="auto" w:line="360" w:before="0" w:after="0"/>
        <w:ind w:left="720" w:hanging="0"/>
        <w:rPr>
          <w:sz w:val="28"/>
          <w:szCs w:val="28"/>
          <w:highlight w:val="white"/>
        </w:rPr>
      </w:pPr>
      <w:r>
        <w:rPr>
          <w:sz w:val="28"/>
          <w:szCs w:val="28"/>
          <w:highlight w:val="white"/>
        </w:rPr>
        <w:t>Depending on the credit score, Gross revenue and liabilities from the credit records Paylatte will calculate the credit limit of the user. After setting the credit limit they will send the limit to the user.</w:t>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b/>
          <w:b/>
          <w:sz w:val="28"/>
          <w:szCs w:val="28"/>
          <w:highlight w:val="white"/>
        </w:rPr>
      </w:pPr>
      <w:r>
        <w:rPr>
          <w:b/>
          <w:sz w:val="28"/>
          <w:szCs w:val="28"/>
          <w:highlight w:val="white"/>
        </w:rPr>
        <w:t>Algorithm for calculating the credit limit</w:t>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i/>
          <w:color w:val="20124D"/>
          <w:sz w:val="24"/>
          <w:szCs w:val="24"/>
          <w:shd w:fill="FAFAFA" w:val="clear"/>
        </w:rPr>
        <w:t xml:space="preserve">function </w:t>
      </w:r>
      <w:r>
        <w:rPr>
          <w:rFonts w:eastAsia="Courier New" w:cs="Courier New" w:ascii="Courier New" w:hAnsi="Courier New"/>
          <w:b/>
          <w:color w:val="20124D"/>
          <w:sz w:val="24"/>
          <w:szCs w:val="24"/>
          <w:shd w:fill="FAFAFA" w:val="clear"/>
        </w:rPr>
        <w:t>creditLimit($i, $x)</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if </w:t>
      </w:r>
      <w:r>
        <w:rPr>
          <w:rFonts w:eastAsia="Courier New" w:cs="Courier New" w:ascii="Courier New" w:hAnsi="Courier New"/>
          <w:b/>
          <w:color w:val="20124D"/>
          <w:sz w:val="24"/>
          <w:szCs w:val="24"/>
          <w:shd w:fill="FAFAFA" w:val="clear"/>
        </w:rPr>
        <w:t>($i &gt;= 600 &amp;&amp; $i &lt;= 900) {</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if </w:t>
      </w:r>
      <w:r>
        <w:rPr>
          <w:rFonts w:eastAsia="Courier New" w:cs="Courier New" w:ascii="Courier New" w:hAnsi="Courier New"/>
          <w:b/>
          <w:color w:val="20124D"/>
          <w:sz w:val="24"/>
          <w:szCs w:val="24"/>
          <w:shd w:fill="FAFAFA" w:val="clear"/>
        </w:rPr>
        <w:t>($x &gt;= 2000 &amp;&amp; $x &lt;= 10000) {</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return </w:t>
      </w:r>
      <w:r>
        <w:rPr>
          <w:rFonts w:eastAsia="Courier New" w:cs="Courier New" w:ascii="Courier New" w:hAnsi="Courier New"/>
          <w:b/>
          <w:color w:val="20124D"/>
          <w:sz w:val="24"/>
          <w:szCs w:val="24"/>
          <w:shd w:fill="FAFAFA" w:val="clear"/>
        </w:rPr>
        <w:t>($i / 900) * 8000;</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elseif </w:t>
      </w:r>
      <w:r>
        <w:rPr>
          <w:rFonts w:eastAsia="Courier New" w:cs="Courier New" w:ascii="Courier New" w:hAnsi="Courier New"/>
          <w:b/>
          <w:color w:val="20124D"/>
          <w:sz w:val="24"/>
          <w:szCs w:val="24"/>
          <w:shd w:fill="FAFAFA" w:val="clear"/>
        </w:rPr>
        <w:t>($x &gt; 10000 &amp;&amp; $x &lt;= 30000) {</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return </w:t>
      </w:r>
      <w:r>
        <w:rPr>
          <w:rFonts w:eastAsia="Courier New" w:cs="Courier New" w:ascii="Courier New" w:hAnsi="Courier New"/>
          <w:b/>
          <w:color w:val="20124D"/>
          <w:sz w:val="24"/>
          <w:szCs w:val="24"/>
          <w:shd w:fill="FAFAFA" w:val="clear"/>
        </w:rPr>
        <w:t>($i / 900) * 10000;</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elseif </w:t>
      </w:r>
      <w:r>
        <w:rPr>
          <w:rFonts w:eastAsia="Courier New" w:cs="Courier New" w:ascii="Courier New" w:hAnsi="Courier New"/>
          <w:b/>
          <w:color w:val="20124D"/>
          <w:sz w:val="24"/>
          <w:szCs w:val="24"/>
          <w:shd w:fill="FAFAFA" w:val="clear"/>
        </w:rPr>
        <w:t>($x &gt; 30000 &amp;&amp; $x &lt;= 50000) {</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return </w:t>
      </w:r>
      <w:r>
        <w:rPr>
          <w:rFonts w:eastAsia="Courier New" w:cs="Courier New" w:ascii="Courier New" w:hAnsi="Courier New"/>
          <w:b/>
          <w:color w:val="20124D"/>
          <w:sz w:val="24"/>
          <w:szCs w:val="24"/>
          <w:shd w:fill="FAFAFA" w:val="clear"/>
        </w:rPr>
        <w:t>($i / 900) * 12000;</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elseif </w:t>
      </w:r>
      <w:r>
        <w:rPr>
          <w:rFonts w:eastAsia="Courier New" w:cs="Courier New" w:ascii="Courier New" w:hAnsi="Courier New"/>
          <w:b/>
          <w:color w:val="20124D"/>
          <w:sz w:val="24"/>
          <w:szCs w:val="24"/>
          <w:shd w:fill="FAFAFA" w:val="clear"/>
        </w:rPr>
        <w:t>($x &gt; 50000) {</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return </w:t>
      </w:r>
      <w:r>
        <w:rPr>
          <w:rFonts w:eastAsia="Courier New" w:cs="Courier New" w:ascii="Courier New" w:hAnsi="Courier New"/>
          <w:b/>
          <w:color w:val="20124D"/>
          <w:sz w:val="24"/>
          <w:szCs w:val="24"/>
          <w:shd w:fill="FAFAFA" w:val="clear"/>
        </w:rPr>
        <w:t>($i / 900) * 15000;</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 xml:space="preserve">else </w:t>
      </w:r>
      <w:r>
        <w:rPr>
          <w:rFonts w:eastAsia="Courier New" w:cs="Courier New" w:ascii="Courier New" w:hAnsi="Courier New"/>
          <w:b/>
          <w:color w:val="20124D"/>
          <w:sz w:val="24"/>
          <w:szCs w:val="24"/>
          <w:shd w:fill="FAFAFA" w:val="clear"/>
        </w:rPr>
        <w:t>{</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i/>
          <w:color w:val="20124D"/>
          <w:sz w:val="24"/>
          <w:szCs w:val="24"/>
          <w:shd w:fill="FAFAFA" w:val="clear"/>
        </w:rPr>
        <w:t>echo</w:t>
      </w:r>
      <w:r>
        <w:rPr>
          <w:rFonts w:eastAsia="Courier New" w:cs="Courier New" w:ascii="Courier New" w:hAnsi="Courier New"/>
          <w:b/>
          <w:color w:val="20124D"/>
          <w:sz w:val="24"/>
          <w:szCs w:val="24"/>
          <w:shd w:fill="FAFAFA" w:val="clear"/>
        </w:rPr>
        <w:t>("Risk Credit Score");</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 xml:space="preserve">   </w:t>
      </w:r>
      <w:r>
        <w:rPr>
          <w:rFonts w:eastAsia="Courier New" w:cs="Courier New" w:ascii="Courier New" w:hAnsi="Courier New"/>
          <w:b/>
          <w:color w:val="20124D"/>
          <w:sz w:val="24"/>
          <w:szCs w:val="24"/>
          <w:shd w:fill="FAFAFA" w:val="clear"/>
        </w:rPr>
        <w:t>}</w:t>
      </w:r>
    </w:p>
    <w:p>
      <w:pPr>
        <w:pStyle w:val="Normal1"/>
        <w:spacing w:lineRule="auto" w:line="360" w:before="0" w:after="0"/>
        <w:ind w:left="72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shd w:fill="FAFAFA" w:val="clear"/>
        </w:rPr>
        <w:t>}</w:t>
      </w:r>
    </w:p>
    <w:p>
      <w:pPr>
        <w:pStyle w:val="Normal1"/>
        <w:spacing w:lineRule="auto" w:line="360" w:before="0" w:after="0"/>
        <w:ind w:left="720" w:hanging="0"/>
        <w:rPr>
          <w:b/>
          <w:b/>
          <w:sz w:val="30"/>
          <w:szCs w:val="30"/>
          <w:highlight w:val="white"/>
        </w:rPr>
      </w:pPr>
      <w:r>
        <w:rPr>
          <w:b/>
          <w:sz w:val="30"/>
          <w:szCs w:val="30"/>
          <w:highlight w:val="white"/>
        </w:rPr>
      </w:r>
    </w:p>
    <w:p>
      <w:pPr>
        <w:pStyle w:val="Normal1"/>
        <w:spacing w:lineRule="auto" w:line="360" w:before="0" w:after="0"/>
        <w:ind w:left="720" w:hanging="0"/>
        <w:rPr>
          <w:b/>
          <w:b/>
          <w:sz w:val="28"/>
          <w:szCs w:val="28"/>
          <w:highlight w:val="white"/>
        </w:rPr>
      </w:pPr>
      <w:r>
        <w:rPr>
          <w:b/>
          <w:sz w:val="28"/>
          <w:szCs w:val="28"/>
          <w:highlight w:val="white"/>
        </w:rPr>
      </w:r>
    </w:p>
    <w:p>
      <w:pPr>
        <w:pStyle w:val="Normal1"/>
        <w:spacing w:lineRule="auto" w:line="360" w:before="0" w:after="0"/>
        <w:ind w:left="720" w:hanging="0"/>
        <w:rPr>
          <w:sz w:val="28"/>
          <w:szCs w:val="28"/>
          <w:highlight w:val="white"/>
        </w:rPr>
      </w:pPr>
      <w:r>
        <w:rPr>
          <w:sz w:val="28"/>
          <w:szCs w:val="28"/>
          <w:shd w:fill="FAFAFA" w:val="clear"/>
        </w:rPr>
        <w:t>where</w:t>
      </w:r>
    </w:p>
    <w:p>
      <w:pPr>
        <w:pStyle w:val="Normal1"/>
        <w:numPr>
          <w:ilvl w:val="0"/>
          <w:numId w:val="5"/>
        </w:numPr>
        <w:spacing w:lineRule="auto" w:line="360" w:before="0" w:after="0"/>
        <w:ind w:left="1440" w:hanging="360"/>
        <w:rPr>
          <w:sz w:val="28"/>
          <w:szCs w:val="28"/>
          <w:highlight w:val="white"/>
          <w:u w:val="none"/>
        </w:rPr>
      </w:pPr>
      <w:r>
        <w:rPr>
          <w:sz w:val="28"/>
          <w:szCs w:val="28"/>
          <w:shd w:fill="FAFAFA" w:val="clear"/>
        </w:rPr>
        <w:t xml:space="preserve"> </w:t>
      </w:r>
      <w:r>
        <w:rPr>
          <w:sz w:val="28"/>
          <w:szCs w:val="28"/>
          <w:shd w:fill="FAFAFA" w:val="clear"/>
        </w:rPr>
        <w:t>$i =is credit score</w:t>
      </w:r>
    </w:p>
    <w:p>
      <w:pPr>
        <w:pStyle w:val="Normal1"/>
        <w:numPr>
          <w:ilvl w:val="0"/>
          <w:numId w:val="5"/>
        </w:numPr>
        <w:spacing w:lineRule="auto" w:line="360" w:before="0" w:after="0"/>
        <w:ind w:left="1440" w:hanging="360"/>
        <w:rPr>
          <w:sz w:val="28"/>
          <w:szCs w:val="28"/>
          <w:highlight w:val="white"/>
          <w:u w:val="none"/>
        </w:rPr>
      </w:pPr>
      <w:r>
        <w:rPr>
          <w:sz w:val="28"/>
          <w:szCs w:val="28"/>
          <w:shd w:fill="FAFAFA" w:val="clear"/>
        </w:rPr>
        <w:t xml:space="preserve"> </w:t>
      </w:r>
      <w:r>
        <w:rPr>
          <w:sz w:val="28"/>
          <w:szCs w:val="28"/>
          <w:shd w:fill="FAFAFA" w:val="clear"/>
        </w:rPr>
        <w:t>$x =Net worth(Gross revenue-liabilities)</w:t>
      </w:r>
    </w:p>
    <w:p>
      <w:pPr>
        <w:pStyle w:val="Normal1"/>
        <w:spacing w:lineRule="auto" w:line="360" w:before="0" w:after="0"/>
        <w:ind w:left="0" w:hanging="0"/>
        <w:rPr>
          <w:sz w:val="28"/>
          <w:szCs w:val="28"/>
          <w:highlight w:val="white"/>
        </w:rPr>
      </w:pPr>
      <w:r>
        <w:rPr>
          <w:sz w:val="28"/>
          <w:szCs w:val="28"/>
          <w:shd w:fill="FAFAFA" w:val="clear"/>
        </w:rPr>
      </w:r>
    </w:p>
    <w:p>
      <w:pPr>
        <w:pStyle w:val="Normal1"/>
        <w:spacing w:lineRule="auto" w:line="360" w:before="0" w:after="0"/>
        <w:rPr>
          <w:sz w:val="28"/>
          <w:szCs w:val="28"/>
          <w:highlight w:val="white"/>
        </w:rPr>
      </w:pPr>
      <w:r>
        <w:rPr>
          <w:sz w:val="28"/>
          <w:szCs w:val="28"/>
          <w:shd w:fill="FAFAFA" w:val="clear"/>
        </w:rPr>
        <w:tab/>
        <w:t xml:space="preserve">All  the details like credit score,gross revenue and liabilities will be </w:t>
      </w:r>
    </w:p>
    <w:p>
      <w:pPr>
        <w:pStyle w:val="Normal1"/>
        <w:spacing w:lineRule="auto" w:line="360" w:before="0" w:after="0"/>
        <w:ind w:left="0" w:hanging="0"/>
        <w:rPr>
          <w:sz w:val="28"/>
          <w:szCs w:val="28"/>
          <w:highlight w:val="white"/>
        </w:rPr>
      </w:pPr>
      <w:r>
        <w:rPr>
          <w:sz w:val="28"/>
          <w:szCs w:val="28"/>
          <w:shd w:fill="FAFAFA" w:val="clear"/>
        </w:rPr>
        <w:tab/>
        <w:t>Fetch from credit bureau and we are using the ratio of user’s</w:t>
        <w:tab/>
        <w:tab/>
        <w:tab/>
        <w:t>credit-score and largest credit score multiplied by some fixed</w:t>
      </w:r>
    </w:p>
    <w:p>
      <w:pPr>
        <w:pStyle w:val="Normal1"/>
        <w:spacing w:lineRule="auto" w:line="360" w:before="0" w:after="0"/>
        <w:ind w:left="0" w:hanging="0"/>
        <w:rPr>
          <w:sz w:val="28"/>
          <w:szCs w:val="28"/>
          <w:highlight w:val="white"/>
        </w:rPr>
      </w:pPr>
      <w:r>
        <w:rPr>
          <w:sz w:val="28"/>
          <w:szCs w:val="28"/>
          <w:shd w:fill="FAFAFA" w:val="clear"/>
        </w:rPr>
        <w:tab/>
        <w:t>amount(fixed by range of their difference between gross revenue</w:t>
      </w:r>
    </w:p>
    <w:p>
      <w:pPr>
        <w:pStyle w:val="Normal1"/>
        <w:spacing w:lineRule="auto" w:line="360" w:before="0" w:after="0"/>
        <w:ind w:left="0" w:hanging="0"/>
        <w:rPr>
          <w:sz w:val="28"/>
          <w:szCs w:val="28"/>
          <w:highlight w:val="white"/>
        </w:rPr>
      </w:pPr>
      <w:r>
        <w:rPr>
          <w:sz w:val="28"/>
          <w:szCs w:val="28"/>
          <w:shd w:fill="FAFAFA" w:val="clear"/>
        </w:rPr>
        <w:tab/>
        <w:t>And liabilities) to calculate their credit limit.</w:t>
      </w:r>
    </w:p>
    <w:p>
      <w:pPr>
        <w:pStyle w:val="Normal1"/>
        <w:spacing w:lineRule="auto" w:line="360" w:before="0" w:after="0"/>
        <w:ind w:left="0" w:hanging="0"/>
        <w:rPr>
          <w:sz w:val="28"/>
          <w:szCs w:val="28"/>
          <w:highlight w:val="white"/>
        </w:rPr>
      </w:pPr>
      <w:r>
        <w:rPr>
          <w:sz w:val="28"/>
          <w:szCs w:val="28"/>
          <w:shd w:fill="FAFAFA" w:val="clear"/>
        </w:rPr>
      </w:r>
    </w:p>
    <w:p>
      <w:pPr>
        <w:pStyle w:val="Normal1"/>
        <w:spacing w:lineRule="auto" w:line="360" w:before="0" w:after="0"/>
        <w:ind w:left="720" w:hanging="0"/>
        <w:rPr>
          <w:sz w:val="28"/>
          <w:szCs w:val="28"/>
          <w:highlight w:val="white"/>
        </w:rPr>
      </w:pPr>
      <w:r>
        <w:rPr>
          <w:sz w:val="28"/>
          <w:szCs w:val="28"/>
          <w:highlight w:val="white"/>
        </w:rPr>
        <w:t xml:space="preserve">c. </w:t>
      </w:r>
      <w:r>
        <w:rPr>
          <w:b/>
          <w:sz w:val="28"/>
          <w:szCs w:val="28"/>
          <w:highlight w:val="white"/>
        </w:rPr>
        <w:t>payments:</w:t>
      </w:r>
      <w:r>
        <w:rPr>
          <w:sz w:val="28"/>
          <w:szCs w:val="28"/>
          <w:highlight w:val="white"/>
        </w:rPr>
        <w:t xml:space="preserve"> Whenever the user buy a product from vendor then the user will choose this paylatte gateway to pay the vendor.If the credit limit is sufficient to buy the product then the paylatte will able to let the user to buy the product and the paylatte will pay on behalf of the user to vendor.</w:t>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b/>
          <w:b/>
          <w:sz w:val="28"/>
          <w:szCs w:val="28"/>
          <w:highlight w:val="white"/>
        </w:rPr>
      </w:pPr>
      <w:r>
        <w:rPr>
          <w:b/>
          <w:sz w:val="28"/>
          <w:szCs w:val="28"/>
          <w:highlight w:val="white"/>
        </w:rPr>
        <w:t xml:space="preserve"> </w:t>
      </w:r>
      <w:r>
        <w:rPr>
          <w:b/>
          <w:sz w:val="28"/>
          <w:szCs w:val="28"/>
          <w:highlight w:val="white"/>
        </w:rPr>
        <w:t>Checking Credit balance to pay</w:t>
      </w:r>
    </w:p>
    <w:p>
      <w:pPr>
        <w:pStyle w:val="Normal1"/>
        <w:spacing w:lineRule="auto" w:line="360" w:before="0" w:after="0"/>
        <w:ind w:left="0" w:hanging="0"/>
        <w:rPr>
          <w:b/>
          <w:b/>
          <w:sz w:val="28"/>
          <w:szCs w:val="28"/>
          <w:highlight w:val="white"/>
        </w:rPr>
      </w:pPr>
      <w:r>
        <w:rPr>
          <w:b/>
          <w:sz w:val="28"/>
          <w:szCs w:val="28"/>
          <w:highlight w:val="white"/>
        </w:rPr>
      </w:r>
    </w:p>
    <w:p>
      <w:pPr>
        <w:pStyle w:val="Normal1"/>
        <w:spacing w:lineRule="auto" w:line="360" w:before="0" w:after="0"/>
        <w:ind w:left="0" w:hanging="0"/>
        <w:rPr>
          <w:b/>
          <w:b/>
          <w:color w:val="20124D"/>
          <w:sz w:val="26"/>
          <w:szCs w:val="26"/>
          <w:highlight w:val="white"/>
        </w:rPr>
      </w:pPr>
      <w:r>
        <w:rPr>
          <w:rFonts w:eastAsia="Roboto" w:cs="Roboto" w:ascii="Roboto" w:hAnsi="Roboto"/>
          <w:color w:val="202124"/>
          <w:sz w:val="20"/>
          <w:szCs w:val="20"/>
          <w:highlight w:val="white"/>
        </w:rPr>
        <w:t xml:space="preserve">               </w:t>
      </w:r>
      <w:r>
        <w:rPr>
          <w:color w:val="202124"/>
          <w:sz w:val="20"/>
          <w:szCs w:val="20"/>
          <w:highlight w:val="white"/>
        </w:rPr>
        <w:t xml:space="preserve">  </w:t>
      </w:r>
      <w:r>
        <w:rPr>
          <w:b/>
          <w:color w:val="20124D"/>
          <w:sz w:val="26"/>
          <w:szCs w:val="26"/>
          <w:highlight w:val="white"/>
        </w:rPr>
        <w:t xml:space="preserve"> </w:t>
      </w:r>
      <w:r>
        <w:rPr>
          <w:b/>
          <w:color w:val="20124D"/>
          <w:sz w:val="26"/>
          <w:szCs w:val="26"/>
          <w:highlight w:val="white"/>
        </w:rPr>
        <w:t>function diff($a,$b,$c){</w:t>
      </w:r>
    </w:p>
    <w:p>
      <w:pPr>
        <w:pStyle w:val="Normal1"/>
        <w:spacing w:lineRule="auto" w:line="360" w:before="0" w:after="0"/>
        <w:ind w:left="0" w:hanging="0"/>
        <w:rPr>
          <w:b/>
          <w:b/>
          <w:color w:val="20124D"/>
          <w:sz w:val="26"/>
          <w:szCs w:val="26"/>
          <w:highlight w:val="white"/>
        </w:rPr>
      </w:pPr>
      <w:r>
        <w:rPr>
          <w:b/>
          <w:color w:val="20124D"/>
          <w:sz w:val="26"/>
          <w:szCs w:val="26"/>
          <w:highlight w:val="white"/>
        </w:rPr>
      </w:r>
    </w:p>
    <w:p>
      <w:pPr>
        <w:pStyle w:val="Normal1"/>
        <w:spacing w:lineRule="auto" w:line="360" w:before="0" w:after="0"/>
        <w:ind w:left="0" w:hanging="0"/>
        <w:rPr>
          <w:b/>
          <w:b/>
          <w:color w:val="20124D"/>
          <w:sz w:val="26"/>
          <w:szCs w:val="26"/>
          <w:highlight w:val="white"/>
        </w:rPr>
      </w:pPr>
      <w:r>
        <w:rPr>
          <w:b/>
          <w:color w:val="20124D"/>
          <w:sz w:val="26"/>
          <w:szCs w:val="26"/>
          <w:highlight w:val="white"/>
        </w:rPr>
        <w:t xml:space="preserve">                                 </w:t>
      </w:r>
      <w:r>
        <w:rPr>
          <w:b/>
          <w:color w:val="20124D"/>
          <w:sz w:val="26"/>
          <w:szCs w:val="26"/>
          <w:highlight w:val="white"/>
        </w:rPr>
        <w:t>if (($a ==1) and ($b &gt; $c))</w:t>
      </w:r>
    </w:p>
    <w:p>
      <w:pPr>
        <w:pStyle w:val="Normal1"/>
        <w:spacing w:lineRule="auto" w:line="360" w:before="0" w:after="0"/>
        <w:ind w:left="0" w:hanging="0"/>
        <w:rPr>
          <w:b/>
          <w:b/>
          <w:color w:val="20124D"/>
          <w:sz w:val="26"/>
          <w:szCs w:val="26"/>
          <w:highlight w:val="white"/>
        </w:rPr>
      </w:pPr>
      <w:r>
        <w:rPr>
          <w:b/>
          <w:color w:val="20124D"/>
          <w:sz w:val="26"/>
          <w:szCs w:val="26"/>
          <w:highlight w:val="white"/>
        </w:rPr>
        <w:t xml:space="preserve">                                                 </w:t>
      </w:r>
      <w:r>
        <w:rPr>
          <w:b/>
          <w:color w:val="20124D"/>
          <w:sz w:val="26"/>
          <w:szCs w:val="26"/>
          <w:highlight w:val="white"/>
        </w:rPr>
        <w:t>{</w:t>
      </w:r>
    </w:p>
    <w:p>
      <w:pPr>
        <w:pStyle w:val="Normal1"/>
        <w:spacing w:lineRule="auto" w:line="360" w:before="0" w:after="0"/>
        <w:ind w:left="0" w:hanging="0"/>
        <w:rPr>
          <w:b/>
          <w:b/>
          <w:color w:val="20124D"/>
          <w:sz w:val="26"/>
          <w:szCs w:val="26"/>
          <w:highlight w:val="white"/>
        </w:rPr>
      </w:pPr>
      <w:r>
        <w:rPr>
          <w:b/>
          <w:color w:val="20124D"/>
          <w:sz w:val="26"/>
          <w:szCs w:val="26"/>
          <w:highlight w:val="white"/>
        </w:rPr>
        <w:t xml:space="preserve">                                                            </w:t>
      </w:r>
      <w:r>
        <w:rPr>
          <w:b/>
          <w:color w:val="20124D"/>
          <w:sz w:val="26"/>
          <w:szCs w:val="26"/>
          <w:highlight w:val="white"/>
        </w:rPr>
        <w:t>$b = $b - $c;</w:t>
      </w:r>
    </w:p>
    <w:p>
      <w:pPr>
        <w:pStyle w:val="Normal1"/>
        <w:spacing w:lineRule="auto" w:line="360" w:before="0" w:after="0"/>
        <w:ind w:left="0" w:hanging="0"/>
        <w:rPr>
          <w:b/>
          <w:b/>
          <w:color w:val="20124D"/>
          <w:sz w:val="26"/>
          <w:szCs w:val="26"/>
          <w:highlight w:val="white"/>
        </w:rPr>
      </w:pPr>
      <w:r>
        <w:rPr>
          <w:b/>
          <w:color w:val="20124D"/>
          <w:sz w:val="26"/>
          <w:szCs w:val="26"/>
          <w:highlight w:val="white"/>
        </w:rPr>
        <w:t xml:space="preserve">                                                                            </w:t>
      </w:r>
      <w:r>
        <w:rPr>
          <w:b/>
          <w:color w:val="20124D"/>
          <w:sz w:val="26"/>
          <w:szCs w:val="26"/>
          <w:highlight w:val="white"/>
        </w:rPr>
        <w:t>}</w:t>
      </w:r>
    </w:p>
    <w:p>
      <w:pPr>
        <w:pStyle w:val="Normal1"/>
        <w:spacing w:lineRule="auto" w:line="360" w:before="0" w:after="0"/>
        <w:ind w:left="0" w:hanging="0"/>
        <w:rPr>
          <w:b/>
          <w:b/>
          <w:color w:val="20124D"/>
          <w:sz w:val="24"/>
          <w:szCs w:val="24"/>
          <w:highlight w:val="white"/>
        </w:rPr>
      </w:pPr>
      <w:r>
        <w:rPr>
          <w:color w:val="202124"/>
          <w:sz w:val="20"/>
          <w:szCs w:val="20"/>
          <w:highlight w:val="white"/>
        </w:rPr>
        <w:t xml:space="preserve">                                                          </w:t>
      </w:r>
      <w:r>
        <w:rPr>
          <w:b/>
          <w:color w:val="20124D"/>
          <w:sz w:val="24"/>
          <w:szCs w:val="24"/>
          <w:highlight w:val="white"/>
        </w:rPr>
        <w:t xml:space="preserve">  </w:t>
      </w:r>
      <w:r>
        <w:rPr>
          <w:b/>
          <w:color w:val="20124D"/>
          <w:sz w:val="24"/>
          <w:szCs w:val="24"/>
          <w:highlight w:val="white"/>
        </w:rPr>
        <w:t>return $b;</w:t>
      </w:r>
    </w:p>
    <w:p>
      <w:pPr>
        <w:pStyle w:val="Normal1"/>
        <w:spacing w:lineRule="auto" w:line="360" w:before="0" w:after="0"/>
        <w:ind w:left="0" w:hanging="0"/>
        <w:rPr>
          <w:rFonts w:ascii="Roboto" w:hAnsi="Roboto" w:eastAsia="Roboto" w:cs="Roboto"/>
          <w:b/>
          <w:b/>
          <w:color w:val="20124D"/>
          <w:sz w:val="24"/>
          <w:szCs w:val="24"/>
          <w:highlight w:val="white"/>
        </w:rPr>
      </w:pPr>
      <w:r>
        <w:rPr>
          <w:rFonts w:eastAsia="Roboto" w:cs="Roboto" w:ascii="Roboto" w:hAnsi="Roboto"/>
          <w:b/>
          <w:color w:val="20124D"/>
          <w:sz w:val="24"/>
          <w:szCs w:val="24"/>
          <w:highlight w:val="white"/>
        </w:rPr>
      </w:r>
    </w:p>
    <w:p>
      <w:pPr>
        <w:pStyle w:val="Normal1"/>
        <w:spacing w:lineRule="auto" w:line="360" w:before="0" w:after="0"/>
        <w:ind w:left="0" w:hanging="0"/>
        <w:rPr>
          <w:b/>
          <w:b/>
          <w:color w:val="20124D"/>
          <w:sz w:val="32"/>
          <w:szCs w:val="32"/>
          <w:highlight w:val="white"/>
        </w:rPr>
      </w:pPr>
      <w:r>
        <w:rPr>
          <w:rFonts w:eastAsia="Roboto" w:cs="Roboto" w:ascii="Roboto" w:hAnsi="Roboto"/>
          <w:b/>
          <w:color w:val="20124D"/>
          <w:sz w:val="24"/>
          <w:szCs w:val="24"/>
          <w:highlight w:val="white"/>
        </w:rPr>
        <w:t xml:space="preserve">                                                                  </w:t>
      </w:r>
      <w:r>
        <w:rPr>
          <w:rFonts w:eastAsia="Roboto" w:cs="Roboto" w:ascii="Roboto" w:hAnsi="Roboto"/>
          <w:b/>
          <w:color w:val="20124D"/>
          <w:sz w:val="24"/>
          <w:szCs w:val="24"/>
          <w:highlight w:val="white"/>
        </w:rPr>
        <w:t>}</w:t>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720" w:hanging="0"/>
        <w:rPr>
          <w:b/>
          <w:b/>
          <w:sz w:val="28"/>
          <w:szCs w:val="28"/>
          <w:highlight w:val="white"/>
        </w:rPr>
      </w:pPr>
      <w:r>
        <w:rPr>
          <w:sz w:val="28"/>
          <w:szCs w:val="28"/>
          <w:highlight w:val="white"/>
        </w:rPr>
        <w:t xml:space="preserve">d. </w:t>
      </w:r>
      <w:r>
        <w:rPr>
          <w:b/>
          <w:sz w:val="28"/>
          <w:szCs w:val="28"/>
          <w:highlight w:val="white"/>
        </w:rPr>
        <w:t>Sending Credit Bill:</w:t>
      </w:r>
    </w:p>
    <w:p>
      <w:pPr>
        <w:pStyle w:val="Normal1"/>
        <w:spacing w:lineRule="auto" w:line="360" w:before="0" w:after="0"/>
        <w:ind w:left="720" w:hanging="0"/>
        <w:rPr>
          <w:sz w:val="28"/>
          <w:szCs w:val="28"/>
          <w:highlight w:val="white"/>
        </w:rPr>
      </w:pPr>
      <w:r>
        <w:rPr>
          <w:sz w:val="28"/>
          <w:szCs w:val="28"/>
          <w:highlight w:val="white"/>
        </w:rPr>
        <w:t>The user will receive the credit bill after a month (time period given by paylatte to the user without interest).</w:t>
      </w:r>
    </w:p>
    <w:p>
      <w:pPr>
        <w:pStyle w:val="Normal1"/>
        <w:spacing w:lineRule="auto" w:line="360" w:before="0" w:after="0"/>
        <w:ind w:left="720" w:hanging="0"/>
        <w:rPr>
          <w:sz w:val="28"/>
          <w:szCs w:val="28"/>
          <w:highlight w:val="white"/>
        </w:rPr>
      </w:pPr>
      <w:r>
        <w:rPr>
          <w:sz w:val="28"/>
          <w:szCs w:val="28"/>
          <w:highlight w:val="white"/>
        </w:rPr>
      </w:r>
    </w:p>
    <w:p>
      <w:pPr>
        <w:pStyle w:val="Normal1"/>
        <w:spacing w:lineRule="auto" w:line="360" w:before="0" w:after="0"/>
        <w:ind w:left="0" w:hanging="0"/>
        <w:rPr>
          <w:b/>
          <w:b/>
          <w:sz w:val="28"/>
          <w:szCs w:val="28"/>
          <w:highlight w:val="white"/>
        </w:rPr>
      </w:pPr>
      <w:r>
        <w:rPr>
          <w:b/>
          <w:sz w:val="28"/>
          <w:szCs w:val="28"/>
          <w:highlight w:val="white"/>
        </w:rPr>
        <w:t>Processing Fee along with Credit Bill</w:t>
      </w:r>
    </w:p>
    <w:p>
      <w:pPr>
        <w:pStyle w:val="Normal1"/>
        <w:spacing w:lineRule="auto" w:line="360" w:before="0" w:after="0"/>
        <w:ind w:left="0" w:hanging="0"/>
        <w:rPr>
          <w:b/>
          <w:b/>
          <w:sz w:val="28"/>
          <w:szCs w:val="28"/>
          <w:highlight w:val="white"/>
        </w:rPr>
      </w:pPr>
      <w:r>
        <w:rPr>
          <w:b/>
          <w:sz w:val="28"/>
          <w:szCs w:val="28"/>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sz w:val="28"/>
          <w:szCs w:val="28"/>
          <w:highlight w:val="white"/>
        </w:rPr>
        <w:t xml:space="preserve">      </w:t>
      </w:r>
      <w:r>
        <w:rPr>
          <w:b/>
          <w:color w:val="20124D"/>
          <w:sz w:val="32"/>
          <w:szCs w:val="32"/>
          <w:highlight w:val="white"/>
        </w:rPr>
        <w:t xml:space="preserve"> </w:t>
      </w: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function processfee($bill)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&gt;=1 &amp;&amp; $bill &lt;=1000)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+=(0.02 *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&gt;=1001 &amp;&amp; $bill &lt;=5000)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+=(0.04 *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&gt;=5001 &amp;&amp; $bill &lt;=10000)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+=(0.06 *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if($bill &gt;10000)</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Roboto" w:cs="Roboto" w:ascii="Roboto" w:hAnsi="Roboto"/>
          <w:b/>
          <w:color w:val="20124D"/>
          <w:sz w:val="24"/>
          <w:szCs w:val="24"/>
          <w:highlight w:val="white"/>
        </w:rPr>
        <w:t xml:space="preserve">     </w:t>
      </w: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$bill  +=(0.08 *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return $bill;</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t xml:space="preserve">    </w:t>
      </w:r>
      <w:r>
        <w:rPr>
          <w:rFonts w:eastAsia="Courier New" w:cs="Courier New" w:ascii="Courier New" w:hAnsi="Courier New"/>
          <w:b/>
          <w:color w:val="20124D"/>
          <w:sz w:val="24"/>
          <w:szCs w:val="24"/>
          <w:highlight w:val="white"/>
        </w:rPr>
        <w:t>}</w:t>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rPr>
          <w:rFonts w:ascii="Courier New" w:hAnsi="Courier New" w:eastAsia="Courier New" w:cs="Courier New"/>
          <w:b/>
          <w:b/>
          <w:color w:val="20124D"/>
          <w:sz w:val="24"/>
          <w:szCs w:val="24"/>
          <w:highlight w:val="white"/>
        </w:rPr>
      </w:pPr>
      <w:r>
        <w:rPr/>
        <w:drawing>
          <wp:inline distT="0" distB="0" distL="0" distR="0">
            <wp:extent cx="5943600" cy="346710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8"/>
                    <a:stretch>
                      <a:fillRect/>
                    </a:stretch>
                  </pic:blipFill>
                  <pic:spPr bwMode="auto">
                    <a:xfrm>
                      <a:off x="0" y="0"/>
                      <a:ext cx="5943600" cy="3467100"/>
                    </a:xfrm>
                    <a:prstGeom prst="rect">
                      <a:avLst/>
                    </a:prstGeom>
                  </pic:spPr>
                </pic:pic>
              </a:graphicData>
            </a:graphic>
          </wp:inline>
        </w:drawing>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ind w:left="0" w:hanging="0"/>
        <w:rPr>
          <w:rFonts w:ascii="Courier New" w:hAnsi="Courier New" w:eastAsia="Courier New" w:cs="Courier New"/>
          <w:b/>
          <w:b/>
          <w:color w:val="20124D"/>
          <w:sz w:val="24"/>
          <w:szCs w:val="24"/>
          <w:highlight w:val="white"/>
        </w:rPr>
      </w:pPr>
      <w:r>
        <w:rPr>
          <w:rFonts w:eastAsia="Courier New" w:cs="Courier New" w:ascii="Courier New" w:hAnsi="Courier New"/>
          <w:b/>
          <w:color w:val="20124D"/>
          <w:sz w:val="24"/>
          <w:szCs w:val="24"/>
          <w:highlight w:val="white"/>
        </w:rPr>
      </w:r>
    </w:p>
    <w:p>
      <w:pPr>
        <w:pStyle w:val="Normal1"/>
        <w:spacing w:lineRule="auto" w:line="360" w:before="0" w:after="0"/>
        <w:rPr>
          <w:rFonts w:ascii="Courier New" w:hAnsi="Courier New" w:eastAsia="Courier New" w:cs="Courier New"/>
          <w:b/>
          <w:b/>
          <w:color w:val="20124D"/>
          <w:sz w:val="24"/>
          <w:szCs w:val="24"/>
          <w:highlight w:val="white"/>
        </w:rPr>
      </w:pPr>
      <w:r>
        <w:rPr/>
        <w:drawing>
          <wp:inline distT="0" distB="0" distL="0" distR="0">
            <wp:extent cx="5943600" cy="2781300"/>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9"/>
                    <a:stretch>
                      <a:fillRect/>
                    </a:stretch>
                  </pic:blipFill>
                  <pic:spPr bwMode="auto">
                    <a:xfrm>
                      <a:off x="0" y="0"/>
                      <a:ext cx="5943600" cy="2781300"/>
                    </a:xfrm>
                    <a:prstGeom prst="rect">
                      <a:avLst/>
                    </a:prstGeom>
                  </pic:spPr>
                </pic:pic>
              </a:graphicData>
            </a:graphic>
          </wp:inline>
        </w:drawing>
      </w:r>
      <w:r>
        <w:rPr/>
        <w:drawing>
          <wp:inline distT="0" distB="0" distL="0" distR="0">
            <wp:extent cx="5943600" cy="347980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10"/>
                    <a:stretch>
                      <a:fillRect/>
                    </a:stretch>
                  </pic:blipFill>
                  <pic:spPr bwMode="auto">
                    <a:xfrm>
                      <a:off x="0" y="0"/>
                      <a:ext cx="5943600" cy="3479800"/>
                    </a:xfrm>
                    <a:prstGeom prst="rect">
                      <a:avLst/>
                    </a:prstGeom>
                  </pic:spPr>
                </pic:pic>
              </a:graphicData>
            </a:graphic>
          </wp:inline>
        </w:drawing>
      </w:r>
    </w:p>
    <w:p>
      <w:pPr>
        <w:pStyle w:val="Normal1"/>
        <w:spacing w:lineRule="auto" w:line="360" w:before="0" w:after="0"/>
        <w:ind w:left="0" w:hanging="0"/>
        <w:rPr>
          <w:sz w:val="28"/>
          <w:szCs w:val="28"/>
          <w:highlight w:val="white"/>
        </w:rPr>
      </w:pPr>
      <w:r>
        <w:rPr/>
        <w:drawing>
          <wp:inline distT="0" distB="0" distL="0" distR="0">
            <wp:extent cx="5943600" cy="2768600"/>
            <wp:effectExtent l="0" t="0" r="0" b="0"/>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11"/>
                    <a:stretch>
                      <a:fillRect/>
                    </a:stretch>
                  </pic:blipFill>
                  <pic:spPr bwMode="auto">
                    <a:xfrm>
                      <a:off x="0" y="0"/>
                      <a:ext cx="5943600" cy="2768600"/>
                    </a:xfrm>
                    <a:prstGeom prst="rect">
                      <a:avLst/>
                    </a:prstGeom>
                  </pic:spPr>
                </pic:pic>
              </a:graphicData>
            </a:graphic>
          </wp:inline>
        </w:drawing>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drawing>
          <wp:inline distT="0" distB="0" distL="0" distR="0">
            <wp:extent cx="5943600" cy="3441700"/>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2"/>
                    <a:stretch>
                      <a:fillRect/>
                    </a:stretch>
                  </pic:blipFill>
                  <pic:spPr bwMode="auto">
                    <a:xfrm>
                      <a:off x="0" y="0"/>
                      <a:ext cx="5943600" cy="3441700"/>
                    </a:xfrm>
                    <a:prstGeom prst="rect">
                      <a:avLst/>
                    </a:prstGeom>
                  </pic:spPr>
                </pic:pic>
              </a:graphicData>
            </a:graphic>
          </wp:inline>
        </w:drawing>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0" w:hanging="0"/>
        <w:rPr>
          <w:sz w:val="28"/>
          <w:szCs w:val="28"/>
          <w:highlight w:val="white"/>
        </w:rPr>
      </w:pPr>
      <w:r>
        <w:rPr>
          <w:sz w:val="28"/>
          <w:szCs w:val="28"/>
          <w:highlight w:val="white"/>
        </w:rPr>
        <w:t xml:space="preserve">       </w:t>
      </w:r>
    </w:p>
    <w:p>
      <w:pPr>
        <w:pStyle w:val="Normal1"/>
        <w:numPr>
          <w:ilvl w:val="0"/>
          <w:numId w:val="6"/>
        </w:numPr>
        <w:spacing w:lineRule="auto" w:line="360" w:before="0" w:after="0"/>
        <w:ind w:left="720" w:hanging="360"/>
        <w:rPr>
          <w:b/>
          <w:b/>
          <w:sz w:val="30"/>
          <w:szCs w:val="30"/>
          <w:highlight w:val="white"/>
        </w:rPr>
      </w:pPr>
      <w:r>
        <w:rPr>
          <w:b/>
          <w:sz w:val="30"/>
          <w:szCs w:val="30"/>
          <w:highlight w:val="white"/>
        </w:rPr>
        <w:t>Vendor</w:t>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t>a.</w:t>
      </w:r>
      <w:r>
        <w:rPr>
          <w:b/>
          <w:sz w:val="28"/>
          <w:szCs w:val="28"/>
          <w:highlight w:val="white"/>
        </w:rPr>
        <w:t xml:space="preserve"> Processing Payments: </w:t>
      </w:r>
      <w:r>
        <w:rPr>
          <w:sz w:val="28"/>
          <w:szCs w:val="28"/>
          <w:highlight w:val="white"/>
        </w:rPr>
        <w:t>If the user chooses Paylatte as a Payment option then paylatte will receive  details like cost of items ordered and checks if the credit  limit is sufficient or not.</w:t>
      </w:r>
    </w:p>
    <w:p>
      <w:pPr>
        <w:pStyle w:val="Normal1"/>
        <w:spacing w:lineRule="auto" w:line="360" w:before="0" w:after="0"/>
        <w:ind w:left="720" w:hanging="0"/>
        <w:rPr>
          <w:sz w:val="28"/>
          <w:szCs w:val="28"/>
          <w:highlight w:val="white"/>
        </w:rPr>
      </w:pPr>
      <w:r>
        <w:rPr>
          <w:sz w:val="28"/>
          <w:szCs w:val="28"/>
          <w:highlight w:val="white"/>
        </w:rPr>
        <w:t>If Sufficient they paylatte will pay on behalf of the user. If not then paylatte will redirect the user to the vendor's payments page.</w:t>
      </w:r>
    </w:p>
    <w:p>
      <w:pPr>
        <w:pStyle w:val="Normal1"/>
        <w:spacing w:lineRule="auto" w:line="360" w:before="0" w:after="0"/>
        <w:ind w:left="720" w:hanging="0"/>
        <w:rPr>
          <w:sz w:val="28"/>
          <w:szCs w:val="28"/>
          <w:highlight w:val="white"/>
        </w:rPr>
      </w:pPr>
      <w:r>
        <w:rPr/>
        <w:drawing>
          <wp:inline distT="0" distB="0" distL="0" distR="0">
            <wp:extent cx="5943600" cy="3467100"/>
            <wp:effectExtent l="0" t="0" r="0" b="0"/>
            <wp:docPr id="1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descr=""/>
                    <pic:cNvPicPr>
                      <a:picLocks noChangeAspect="1" noChangeArrowheads="1"/>
                    </pic:cNvPicPr>
                  </pic:nvPicPr>
                  <pic:blipFill>
                    <a:blip r:embed="rId13"/>
                    <a:stretch>
                      <a:fillRect/>
                    </a:stretch>
                  </pic:blipFill>
                  <pic:spPr bwMode="auto">
                    <a:xfrm>
                      <a:off x="0" y="0"/>
                      <a:ext cx="5943600" cy="3467100"/>
                    </a:xfrm>
                    <a:prstGeom prst="rect">
                      <a:avLst/>
                    </a:prstGeom>
                  </pic:spPr>
                </pic:pic>
              </a:graphicData>
            </a:graphic>
          </wp:inline>
        </w:drawing>
      </w:r>
    </w:p>
    <w:p>
      <w:pPr>
        <w:pStyle w:val="Normal1"/>
        <w:spacing w:lineRule="auto" w:line="360" w:before="0" w:after="0"/>
        <w:ind w:left="720" w:hanging="0"/>
        <w:rPr>
          <w:sz w:val="28"/>
          <w:szCs w:val="28"/>
          <w:highlight w:val="white"/>
        </w:rPr>
      </w:pPr>
      <w:r>
        <w:rPr/>
        <w:drawing>
          <wp:inline distT="0" distB="0" distL="0" distR="0">
            <wp:extent cx="5943600" cy="346710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4"/>
                    <a:stretch>
                      <a:fillRect/>
                    </a:stretch>
                  </pic:blipFill>
                  <pic:spPr bwMode="auto">
                    <a:xfrm>
                      <a:off x="0" y="0"/>
                      <a:ext cx="5943600" cy="3467100"/>
                    </a:xfrm>
                    <a:prstGeom prst="rect">
                      <a:avLst/>
                    </a:prstGeom>
                  </pic:spPr>
                </pic:pic>
              </a:graphicData>
            </a:graphic>
          </wp:inline>
        </w:drawing>
      </w:r>
    </w:p>
    <w:p>
      <w:pPr>
        <w:pStyle w:val="Normal1"/>
        <w:spacing w:lineRule="auto" w:line="360" w:before="0" w:after="0"/>
        <w:ind w:left="0" w:hanging="0"/>
        <w:rPr>
          <w:sz w:val="28"/>
          <w:szCs w:val="28"/>
          <w:highlight w:val="white"/>
        </w:rPr>
      </w:pPr>
      <w:r>
        <w:rPr>
          <w:sz w:val="28"/>
          <w:szCs w:val="28"/>
          <w:highlight w:val="white"/>
        </w:rPr>
      </w:r>
    </w:p>
    <w:p>
      <w:pPr>
        <w:pStyle w:val="Normal1"/>
        <w:spacing w:lineRule="auto" w:line="360" w:before="0" w:after="0"/>
        <w:ind w:left="720" w:hanging="0"/>
        <w:rPr>
          <w:sz w:val="28"/>
          <w:szCs w:val="28"/>
          <w:highlight w:val="white"/>
        </w:rPr>
      </w:pPr>
      <w:r>
        <w:rPr>
          <w:sz w:val="28"/>
          <w:szCs w:val="28"/>
          <w:highlight w:val="white"/>
        </w:rPr>
      </w:r>
    </w:p>
    <w:p>
      <w:pPr>
        <w:pStyle w:val="Normal1"/>
        <w:numPr>
          <w:ilvl w:val="0"/>
          <w:numId w:val="6"/>
        </w:numPr>
        <w:spacing w:lineRule="auto" w:line="360" w:before="0" w:after="0"/>
        <w:ind w:left="720" w:hanging="360"/>
        <w:rPr>
          <w:b/>
          <w:b/>
          <w:sz w:val="30"/>
          <w:szCs w:val="30"/>
          <w:highlight w:val="white"/>
        </w:rPr>
      </w:pPr>
      <w:r>
        <w:rPr>
          <w:b/>
          <w:sz w:val="30"/>
          <w:szCs w:val="30"/>
          <w:highlight w:val="white"/>
        </w:rPr>
        <w:t>Credit bureau</w:t>
      </w:r>
    </w:p>
    <w:p>
      <w:pPr>
        <w:pStyle w:val="Normal1"/>
        <w:spacing w:lineRule="auto" w:line="360" w:before="0" w:after="0"/>
        <w:rPr>
          <w:b/>
          <w:b/>
          <w:sz w:val="28"/>
          <w:szCs w:val="28"/>
          <w:highlight w:val="white"/>
        </w:rPr>
      </w:pPr>
      <w:r>
        <w:rPr>
          <w:sz w:val="28"/>
          <w:szCs w:val="28"/>
          <w:highlight w:val="white"/>
        </w:rPr>
        <w:tab/>
        <w:t>a.</w:t>
      </w:r>
      <w:r>
        <w:rPr>
          <w:b/>
          <w:sz w:val="28"/>
          <w:szCs w:val="28"/>
          <w:highlight w:val="white"/>
        </w:rPr>
        <w:t xml:space="preserve"> Gathering the Details: </w:t>
      </w:r>
    </w:p>
    <w:p>
      <w:pPr>
        <w:pStyle w:val="Normal1"/>
        <w:spacing w:lineRule="auto" w:line="360" w:before="0" w:after="0"/>
        <w:rPr>
          <w:sz w:val="28"/>
          <w:szCs w:val="28"/>
          <w:highlight w:val="white"/>
        </w:rPr>
      </w:pPr>
      <w:r>
        <w:rPr>
          <w:b/>
          <w:sz w:val="28"/>
          <w:szCs w:val="28"/>
          <w:highlight w:val="white"/>
        </w:rPr>
        <w:tab/>
      </w:r>
      <w:r>
        <w:rPr>
          <w:sz w:val="28"/>
          <w:szCs w:val="28"/>
          <w:highlight w:val="white"/>
        </w:rPr>
        <w:t>Paylatte will collect details like(PAN number,Phone Number</w:t>
      </w:r>
    </w:p>
    <w:p>
      <w:pPr>
        <w:pStyle w:val="Normal1"/>
        <w:spacing w:lineRule="auto" w:line="360" w:before="0" w:after="0"/>
        <w:ind w:firstLine="720"/>
        <w:rPr>
          <w:sz w:val="28"/>
          <w:szCs w:val="28"/>
          <w:highlight w:val="white"/>
        </w:rPr>
      </w:pPr>
      <w:r>
        <w:rPr>
          <w:sz w:val="28"/>
          <w:szCs w:val="28"/>
          <w:highlight w:val="white"/>
        </w:rPr>
        <w:t>and Aadhaar number) while the user sign-up and send these</w:t>
      </w:r>
    </w:p>
    <w:p>
      <w:pPr>
        <w:pStyle w:val="Normal1"/>
        <w:spacing w:lineRule="auto" w:line="360" w:before="0" w:after="0"/>
        <w:ind w:firstLine="720"/>
        <w:rPr>
          <w:sz w:val="28"/>
          <w:szCs w:val="28"/>
          <w:highlight w:val="white"/>
        </w:rPr>
      </w:pPr>
      <w:r>
        <w:rPr>
          <w:sz w:val="28"/>
          <w:szCs w:val="28"/>
          <w:highlight w:val="white"/>
        </w:rPr>
        <w:t>details to the credit bureau to fetch details to from credit</w:t>
      </w:r>
    </w:p>
    <w:p>
      <w:pPr>
        <w:pStyle w:val="Normal1"/>
        <w:spacing w:lineRule="auto" w:line="360" w:before="0" w:after="0"/>
        <w:ind w:firstLine="720"/>
        <w:rPr>
          <w:sz w:val="28"/>
          <w:szCs w:val="28"/>
          <w:highlight w:val="white"/>
        </w:rPr>
      </w:pPr>
      <w:r>
        <w:rPr>
          <w:sz w:val="28"/>
          <w:szCs w:val="28"/>
          <w:highlight w:val="white"/>
        </w:rPr>
        <w:t xml:space="preserve">records.        </w:t>
      </w:r>
    </w:p>
    <w:p>
      <w:pPr>
        <w:pStyle w:val="Normal1"/>
        <w:spacing w:lineRule="auto" w:line="360" w:before="0" w:after="0"/>
        <w:rPr>
          <w:sz w:val="28"/>
          <w:szCs w:val="28"/>
          <w:highlight w:val="white"/>
        </w:rPr>
      </w:pPr>
      <w:r>
        <w:rPr>
          <w:sz w:val="28"/>
          <w:szCs w:val="28"/>
          <w:highlight w:val="white"/>
        </w:rPr>
        <w:t xml:space="preserve">      </w:t>
      </w:r>
    </w:p>
    <w:p>
      <w:pPr>
        <w:pStyle w:val="Normal1"/>
        <w:spacing w:lineRule="auto" w:line="360" w:before="0" w:after="0"/>
        <w:rPr>
          <w:b/>
          <w:b/>
          <w:sz w:val="28"/>
          <w:szCs w:val="28"/>
          <w:highlight w:val="white"/>
        </w:rPr>
      </w:pPr>
      <w:r>
        <w:rPr>
          <w:sz w:val="28"/>
          <w:szCs w:val="28"/>
          <w:highlight w:val="white"/>
        </w:rPr>
        <w:t xml:space="preserve">    </w:t>
      </w:r>
      <w:r>
        <w:rPr>
          <w:sz w:val="28"/>
          <w:szCs w:val="28"/>
          <w:highlight w:val="white"/>
        </w:rPr>
        <w:t xml:space="preserve">b. </w:t>
      </w:r>
      <w:r>
        <w:rPr>
          <w:b/>
          <w:sz w:val="28"/>
          <w:szCs w:val="28"/>
          <w:highlight w:val="white"/>
        </w:rPr>
        <w:t xml:space="preserve">Sending Credit Records: </w:t>
      </w:r>
    </w:p>
    <w:p>
      <w:pPr>
        <w:pStyle w:val="Normal1"/>
        <w:spacing w:lineRule="auto" w:line="360" w:before="0" w:after="0"/>
        <w:ind w:left="720" w:hanging="0"/>
        <w:rPr>
          <w:sz w:val="28"/>
          <w:szCs w:val="28"/>
        </w:rPr>
      </w:pPr>
      <w:r>
        <w:rPr>
          <w:sz w:val="28"/>
          <w:szCs w:val="28"/>
          <w:highlight w:val="white"/>
        </w:rPr>
        <w:t xml:space="preserve"> </w:t>
      </w:r>
      <w:r>
        <w:rPr>
          <w:sz w:val="28"/>
          <w:szCs w:val="28"/>
          <w:highlight w:val="white"/>
        </w:rPr>
        <w:t>After receiving the details from paylatte then credit bureau will  send back details from credit records.</w:t>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b/>
          <w:b/>
          <w:color w:val="FF5E0E"/>
          <w:sz w:val="36"/>
          <w:szCs w:val="36"/>
        </w:rPr>
      </w:pPr>
      <w:r>
        <w:rPr>
          <w:b/>
          <w:color w:val="FF5E0E"/>
          <w:sz w:val="36"/>
          <w:szCs w:val="36"/>
        </w:rPr>
        <w:t xml:space="preserve">Data flow diagram  </w:t>
      </w:r>
    </w:p>
    <w:p>
      <w:pPr>
        <w:pStyle w:val="Normal1"/>
        <w:spacing w:lineRule="auto" w:line="360" w:before="0" w:after="0"/>
        <w:ind w:left="0" w:hanging="0"/>
        <w:rPr>
          <w:color w:val="666666"/>
          <w:sz w:val="28"/>
          <w:szCs w:val="28"/>
          <w:highlight w:val="white"/>
        </w:rPr>
      </w:pPr>
      <w:r>
        <w:rPr>
          <w:color w:val="666666"/>
          <w:sz w:val="28"/>
          <w:szCs w:val="28"/>
          <w:highlight w:val="white"/>
        </w:rPr>
        <w:t>The flow of data of a system to understand the functioning and the limits of a system.</w:t>
      </w:r>
    </w:p>
    <w:p>
      <w:pPr>
        <w:pStyle w:val="Normal1"/>
        <w:spacing w:lineRule="auto" w:line="360" w:before="0" w:after="0"/>
        <w:ind w:left="0" w:hanging="0"/>
        <w:rPr>
          <w:color w:val="666666"/>
          <w:sz w:val="28"/>
          <w:szCs w:val="28"/>
          <w:highlight w:val="white"/>
        </w:rPr>
      </w:pPr>
      <w:r>
        <w:rPr>
          <w:color w:val="666666"/>
          <w:sz w:val="28"/>
          <w:szCs w:val="28"/>
          <w:highlight w:val="white"/>
        </w:rPr>
      </w:r>
    </w:p>
    <w:p>
      <w:pPr>
        <w:pStyle w:val="Normal1"/>
        <w:spacing w:lineRule="auto" w:line="360" w:before="0" w:after="0"/>
        <w:ind w:left="0" w:hanging="0"/>
        <w:rPr>
          <w:sz w:val="28"/>
          <w:szCs w:val="28"/>
        </w:rPr>
      </w:pPr>
      <w:r>
        <w:rPr>
          <w:b/>
          <w:sz w:val="28"/>
          <w:szCs w:val="28"/>
        </w:rPr>
        <w:t>Level-0:</w:t>
      </w:r>
    </w:p>
    <w:p>
      <w:pPr>
        <w:pStyle w:val="Normal1"/>
        <w:spacing w:lineRule="auto" w:line="360" w:before="0" w:after="0"/>
        <w:ind w:left="0" w:hanging="0"/>
        <w:rPr>
          <w:sz w:val="28"/>
          <w:szCs w:val="28"/>
        </w:rPr>
      </w:pPr>
      <w:r>
        <w:rPr/>
        <w:drawing>
          <wp:inline distT="0" distB="0" distL="0" distR="0">
            <wp:extent cx="6213475" cy="4272280"/>
            <wp:effectExtent l="0" t="0" r="0" b="0"/>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5"/>
                    <a:stretch>
                      <a:fillRect/>
                    </a:stretch>
                  </pic:blipFill>
                  <pic:spPr bwMode="auto">
                    <a:xfrm>
                      <a:off x="0" y="0"/>
                      <a:ext cx="6213475" cy="4272280"/>
                    </a:xfrm>
                    <a:prstGeom prst="rect">
                      <a:avLst/>
                    </a:prstGeom>
                  </pic:spPr>
                </pic:pic>
              </a:graphicData>
            </a:graphic>
          </wp:inline>
        </w:drawing>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b/>
          <w:b/>
          <w:sz w:val="28"/>
          <w:szCs w:val="28"/>
        </w:rPr>
      </w:pPr>
      <w:r>
        <w:rPr>
          <w:b/>
          <w:sz w:val="28"/>
          <w:szCs w:val="28"/>
        </w:rPr>
        <w:t>Level-2:</w:t>
      </w:r>
    </w:p>
    <w:p>
      <w:pPr>
        <w:pStyle w:val="Normal1"/>
        <w:spacing w:lineRule="auto" w:line="360" w:before="0" w:after="0"/>
        <w:ind w:left="0" w:hanging="0"/>
        <w:rPr>
          <w:b/>
          <w:b/>
          <w:sz w:val="28"/>
          <w:szCs w:val="28"/>
        </w:rPr>
      </w:pPr>
      <w:r>
        <w:rPr>
          <w:b/>
          <w:sz w:val="28"/>
          <w:szCs w:val="28"/>
        </w:rPr>
      </w:r>
    </w:p>
    <w:p>
      <w:pPr>
        <w:pStyle w:val="Normal1"/>
        <w:spacing w:lineRule="auto" w:line="360" w:before="0" w:after="0"/>
        <w:ind w:left="0" w:hanging="0"/>
        <w:rPr>
          <w:b/>
          <w:b/>
          <w:sz w:val="34"/>
          <w:szCs w:val="34"/>
          <w:highlight w:val="blue"/>
        </w:rPr>
      </w:pPr>
      <w:r>
        <w:rPr>
          <w:b/>
          <w:sz w:val="32"/>
          <w:szCs w:val="32"/>
          <w:shd w:fill="D6DEEB" w:val="clear"/>
        </w:rPr>
        <w:t>User:</w:t>
      </w:r>
    </w:p>
    <w:p>
      <w:pPr>
        <w:pStyle w:val="Normal1"/>
        <w:spacing w:lineRule="auto" w:line="360" w:before="0" w:after="0"/>
        <w:ind w:left="0" w:hanging="0"/>
        <w:rPr>
          <w:sz w:val="28"/>
          <w:szCs w:val="28"/>
        </w:rPr>
      </w:pPr>
      <w:r>
        <w:rPr/>
        <w:drawing>
          <wp:inline distT="0" distB="0" distL="0" distR="0">
            <wp:extent cx="5157470" cy="6709410"/>
            <wp:effectExtent l="0" t="0" r="0" b="0"/>
            <wp:docPr id="1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descr=""/>
                    <pic:cNvPicPr>
                      <a:picLocks noChangeAspect="1" noChangeArrowheads="1"/>
                    </pic:cNvPicPr>
                  </pic:nvPicPr>
                  <pic:blipFill>
                    <a:blip r:embed="rId16"/>
                    <a:srcRect l="0" t="0" r="6281" b="0"/>
                    <a:stretch>
                      <a:fillRect/>
                    </a:stretch>
                  </pic:blipFill>
                  <pic:spPr bwMode="auto">
                    <a:xfrm>
                      <a:off x="0" y="0"/>
                      <a:ext cx="5157470" cy="6709410"/>
                    </a:xfrm>
                    <a:prstGeom prst="rect">
                      <a:avLst/>
                    </a:prstGeom>
                  </pic:spPr>
                </pic:pic>
              </a:graphicData>
            </a:graphic>
          </wp:inline>
        </w:drawing>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b/>
          <w:b/>
          <w:sz w:val="28"/>
          <w:szCs w:val="28"/>
          <w:highlight w:val="blue"/>
        </w:rPr>
      </w:pPr>
      <w:r>
        <w:rPr>
          <w:b/>
          <w:sz w:val="28"/>
          <w:szCs w:val="28"/>
          <w:shd w:fill="D6DEEB" w:val="clear"/>
        </w:rPr>
        <w:t>Credit Bureau:</w:t>
      </w:r>
    </w:p>
    <w:p>
      <w:pPr>
        <w:pStyle w:val="Normal1"/>
        <w:spacing w:lineRule="auto" w:line="360" w:before="0" w:after="0"/>
        <w:ind w:left="0" w:hanging="0"/>
        <w:rPr>
          <w:sz w:val="28"/>
          <w:szCs w:val="28"/>
        </w:rPr>
      </w:pPr>
      <w:r>
        <w:rPr/>
        <w:drawing>
          <wp:inline distT="0" distB="0" distL="0" distR="0">
            <wp:extent cx="4787900" cy="5664200"/>
            <wp:effectExtent l="0" t="0" r="0" b="0"/>
            <wp:docPr id="1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descr=""/>
                    <pic:cNvPicPr>
                      <a:picLocks noChangeAspect="1" noChangeArrowheads="1"/>
                    </pic:cNvPicPr>
                  </pic:nvPicPr>
                  <pic:blipFill>
                    <a:blip r:embed="rId17"/>
                    <a:stretch>
                      <a:fillRect/>
                    </a:stretch>
                  </pic:blipFill>
                  <pic:spPr bwMode="auto">
                    <a:xfrm>
                      <a:off x="0" y="0"/>
                      <a:ext cx="4787900" cy="5664200"/>
                    </a:xfrm>
                    <a:prstGeom prst="rect">
                      <a:avLst/>
                    </a:prstGeom>
                  </pic:spPr>
                </pic:pic>
              </a:graphicData>
            </a:graphic>
          </wp:inline>
        </w:drawing>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b/>
          <w:b/>
          <w:sz w:val="28"/>
          <w:szCs w:val="28"/>
          <w:highlight w:val="blue"/>
        </w:rPr>
      </w:pPr>
      <w:r>
        <w:rPr>
          <w:b/>
          <w:sz w:val="28"/>
          <w:szCs w:val="28"/>
          <w:shd w:fill="D6DEEB" w:val="clear"/>
        </w:rPr>
        <w:t>Vendor:</w:t>
      </w:r>
    </w:p>
    <w:p>
      <w:pPr>
        <w:pStyle w:val="Normal1"/>
        <w:spacing w:lineRule="auto" w:line="360" w:before="0" w:after="0"/>
        <w:ind w:left="0" w:hanging="0"/>
        <w:rPr>
          <w:sz w:val="28"/>
          <w:szCs w:val="28"/>
        </w:rPr>
      </w:pPr>
      <w:r>
        <w:rPr/>
        <w:drawing>
          <wp:inline distT="0" distB="0" distL="0" distR="0">
            <wp:extent cx="4406900" cy="6134100"/>
            <wp:effectExtent l="0" t="0" r="0" b="0"/>
            <wp:docPr id="1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descr=""/>
                    <pic:cNvPicPr>
                      <a:picLocks noChangeAspect="1" noChangeArrowheads="1"/>
                    </pic:cNvPicPr>
                  </pic:nvPicPr>
                  <pic:blipFill>
                    <a:blip r:embed="rId18"/>
                    <a:stretch>
                      <a:fillRect/>
                    </a:stretch>
                  </pic:blipFill>
                  <pic:spPr bwMode="auto">
                    <a:xfrm>
                      <a:off x="0" y="0"/>
                      <a:ext cx="4406900" cy="6134100"/>
                    </a:xfrm>
                    <a:prstGeom prst="rect">
                      <a:avLst/>
                    </a:prstGeom>
                  </pic:spPr>
                </pic:pic>
              </a:graphicData>
            </a:graphic>
          </wp:inline>
        </w:drawing>
      </w:r>
    </w:p>
    <w:p>
      <w:pPr>
        <w:pStyle w:val="Normal1"/>
        <w:spacing w:lineRule="auto" w:line="360" w:before="0" w:after="0"/>
        <w:ind w:left="0" w:hanging="0"/>
        <w:rPr>
          <w:b/>
          <w:b/>
          <w:sz w:val="28"/>
          <w:szCs w:val="28"/>
        </w:rPr>
      </w:pPr>
      <w:r>
        <w:rPr>
          <w:b/>
          <w:sz w:val="28"/>
          <w:szCs w:val="28"/>
        </w:rPr>
      </w:r>
    </w:p>
    <w:p>
      <w:pPr>
        <w:pStyle w:val="Normal1"/>
        <w:spacing w:lineRule="auto" w:line="360" w:before="0" w:after="0"/>
        <w:ind w:left="0" w:hanging="0"/>
        <w:rPr>
          <w:sz w:val="28"/>
          <w:szCs w:val="28"/>
        </w:rPr>
      </w:pPr>
      <w:r>
        <w:rPr>
          <w:sz w:val="28"/>
          <w:szCs w:val="28"/>
        </w:rPr>
      </w:r>
    </w:p>
    <w:p>
      <w:pPr>
        <w:pStyle w:val="Normal1"/>
        <w:spacing w:lineRule="auto" w:line="360" w:before="0" w:after="0"/>
        <w:ind w:left="0" w:hanging="0"/>
        <w:rPr>
          <w:sz w:val="28"/>
          <w:szCs w:val="28"/>
        </w:rPr>
      </w:pPr>
      <w:r>
        <w:rPr>
          <w:sz w:val="28"/>
          <w:szCs w:val="28"/>
        </w:rPr>
      </w:r>
    </w:p>
    <w:p>
      <w:pPr>
        <w:pStyle w:val="Normal1"/>
        <w:rPr/>
      </w:pPr>
      <w:r>
        <w:rPr/>
        <w:tab/>
      </w:r>
    </w:p>
    <w:p>
      <w:pPr>
        <w:pStyle w:val="Normal1"/>
        <w:rPr/>
      </w:pPr>
      <w:r>
        <w:rPr/>
      </w:r>
    </w:p>
    <w:p>
      <w:pPr>
        <w:pStyle w:val="Normal1"/>
        <w:pageBreakBefore w:val="false"/>
        <w:pBdr/>
        <w:shd w:val="clear" w:fill="auto"/>
        <w:ind w:left="720" w:hanging="0"/>
        <w:rPr/>
      </w:pPr>
      <w:r>
        <w:rPr/>
      </w:r>
    </w:p>
    <w:p>
      <w:pPr>
        <w:pStyle w:val="Normal1"/>
        <w:pageBreakBefore w:val="false"/>
        <w:pBdr/>
        <w:shd w:val="clear" w:fill="auto"/>
        <w:ind w:left="720" w:hanging="0"/>
        <w:rPr>
          <w:b/>
          <w:b/>
          <w:sz w:val="36"/>
          <w:szCs w:val="36"/>
          <w:highlight w:val="blue"/>
        </w:rPr>
      </w:pPr>
      <w:r>
        <w:rPr>
          <w:b/>
          <w:sz w:val="36"/>
          <w:szCs w:val="36"/>
          <w:shd w:fill="D6DEEB" w:val="clear"/>
        </w:rPr>
        <w:t>Admin:</w:t>
      </w:r>
    </w:p>
    <w:p>
      <w:pPr>
        <w:pStyle w:val="Normal1"/>
        <w:pageBreakBefore w:val="false"/>
        <w:pBdr/>
        <w:shd w:val="clear" w:fill="auto"/>
        <w:ind w:left="720" w:hanging="0"/>
        <w:rPr>
          <w:b/>
          <w:b/>
          <w:sz w:val="36"/>
          <w:szCs w:val="36"/>
        </w:rPr>
      </w:pPr>
      <w:r>
        <w:rPr/>
        <w:drawing>
          <wp:inline distT="0" distB="0" distL="0" distR="0">
            <wp:extent cx="6090920" cy="6648450"/>
            <wp:effectExtent l="0" t="0" r="0" b="0"/>
            <wp:docPr id="1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descr=""/>
                    <pic:cNvPicPr>
                      <a:picLocks noChangeAspect="1" noChangeArrowheads="1"/>
                    </pic:cNvPicPr>
                  </pic:nvPicPr>
                  <pic:blipFill>
                    <a:blip r:embed="rId19"/>
                    <a:srcRect l="4808" t="0" r="0" b="0"/>
                    <a:stretch>
                      <a:fillRect/>
                    </a:stretch>
                  </pic:blipFill>
                  <pic:spPr bwMode="auto">
                    <a:xfrm>
                      <a:off x="0" y="0"/>
                      <a:ext cx="6090920" cy="6648450"/>
                    </a:xfrm>
                    <a:prstGeom prst="rect">
                      <a:avLst/>
                    </a:prstGeom>
                  </pic:spPr>
                </pic:pic>
              </a:graphicData>
            </a:graphic>
          </wp:inline>
        </w:drawing>
      </w:r>
    </w:p>
    <w:p>
      <w:pPr>
        <w:pStyle w:val="Normal1"/>
        <w:pageBreakBefore w:val="false"/>
        <w:pBdr/>
        <w:shd w:val="clear" w:fill="auto"/>
        <w:ind w:left="720" w:hanging="0"/>
        <w:rPr>
          <w:b/>
          <w:b/>
          <w:sz w:val="36"/>
          <w:szCs w:val="36"/>
        </w:rPr>
      </w:pPr>
      <w:r>
        <w:rPr>
          <w:b/>
          <w:sz w:val="36"/>
          <w:szCs w:val="36"/>
        </w:rPr>
      </w:r>
    </w:p>
    <w:p>
      <w:pPr>
        <w:pStyle w:val="Normal1"/>
        <w:pageBreakBefore w:val="false"/>
        <w:pBdr/>
        <w:shd w:val="clear" w:fill="auto"/>
        <w:ind w:left="0" w:hanging="0"/>
        <w:rPr>
          <w:b/>
          <w:b/>
          <w:color w:val="FF5E0E"/>
          <w:sz w:val="36"/>
          <w:szCs w:val="36"/>
        </w:rPr>
      </w:pPr>
      <w:r>
        <w:rPr>
          <w:b/>
          <w:color w:val="FF5E0E"/>
          <w:sz w:val="36"/>
          <w:szCs w:val="36"/>
        </w:rPr>
        <w:t>ER-Diagram for Paylatte</w:t>
      </w:r>
    </w:p>
    <w:p>
      <w:pPr>
        <w:pStyle w:val="Normal1"/>
        <w:pageBreakBefore w:val="false"/>
        <w:pBdr/>
        <w:shd w:val="clear" w:fill="auto"/>
        <w:ind w:left="0" w:hanging="0"/>
        <w:rPr>
          <w:b/>
          <w:b/>
          <w:color w:val="FF5E0E"/>
          <w:sz w:val="36"/>
          <w:szCs w:val="36"/>
        </w:rPr>
      </w:pPr>
      <w:r>
        <w:rPr/>
        <w:drawing>
          <wp:inline distT="0" distB="0" distL="0" distR="0">
            <wp:extent cx="6324600" cy="6119495"/>
            <wp:effectExtent l="0" t="0" r="0" b="0"/>
            <wp:docPr id="1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descr=""/>
                    <pic:cNvPicPr>
                      <a:picLocks noChangeAspect="1" noChangeArrowheads="1"/>
                    </pic:cNvPicPr>
                  </pic:nvPicPr>
                  <pic:blipFill>
                    <a:blip r:embed="rId20"/>
                    <a:srcRect l="0" t="-20335" r="-696" b="11513"/>
                    <a:stretch>
                      <a:fillRect/>
                    </a:stretch>
                  </pic:blipFill>
                  <pic:spPr bwMode="auto">
                    <a:xfrm>
                      <a:off x="0" y="0"/>
                      <a:ext cx="6324600" cy="6119495"/>
                    </a:xfrm>
                    <a:prstGeom prst="rect">
                      <a:avLst/>
                    </a:prstGeom>
                  </pic:spPr>
                </pic:pic>
              </a:graphicData>
            </a:graphic>
          </wp:inline>
        </w:drawing>
      </w:r>
    </w:p>
    <w:p>
      <w:pPr>
        <w:pStyle w:val="Normal1"/>
        <w:pageBreakBefore w:val="false"/>
        <w:pBdr/>
        <w:shd w:val="clear" w:fill="auto"/>
        <w:ind w:left="0" w:hanging="0"/>
        <w:rPr>
          <w:b/>
          <w:b/>
          <w:color w:val="FF5E0E"/>
          <w:sz w:val="36"/>
          <w:szCs w:val="36"/>
        </w:rPr>
      </w:pPr>
      <w:r>
        <w:rPr>
          <w:b/>
          <w:color w:val="FF5E0E"/>
          <w:sz w:val="36"/>
          <w:szCs w:val="36"/>
        </w:rPr>
      </w:r>
    </w:p>
    <w:p>
      <w:pPr>
        <w:pStyle w:val="Normal1"/>
        <w:pageBreakBefore w:val="false"/>
        <w:pBdr/>
        <w:shd w:val="clear" w:fill="auto"/>
        <w:jc w:val="center"/>
        <w:rPr>
          <w:i/>
          <w:i/>
          <w:sz w:val="28"/>
          <w:szCs w:val="28"/>
        </w:rPr>
      </w:pPr>
      <w:r>
        <w:rPr>
          <w:i/>
          <w:sz w:val="28"/>
          <w:szCs w:val="28"/>
        </w:rPr>
        <w:t>Sample ER-Diagram for Paylatte</w:t>
      </w:r>
    </w:p>
    <w:p>
      <w:pPr>
        <w:pStyle w:val="Normal1"/>
        <w:pageBreakBefore w:val="false"/>
        <w:pBdr/>
        <w:shd w:val="clear" w:fill="auto"/>
        <w:jc w:val="center"/>
        <w:rPr>
          <w:i/>
          <w:i/>
          <w:sz w:val="28"/>
          <w:szCs w:val="28"/>
        </w:rPr>
      </w:pPr>
      <w:r>
        <w:rPr>
          <w:i/>
          <w:sz w:val="28"/>
          <w:szCs w:val="28"/>
        </w:rPr>
      </w:r>
    </w:p>
    <w:p>
      <w:pPr>
        <w:pStyle w:val="Normal1"/>
        <w:pageBreakBefore w:val="false"/>
        <w:pBdr/>
        <w:shd w:val="clear" w:fill="auto"/>
        <w:jc w:val="center"/>
        <w:rPr>
          <w:i/>
          <w:i/>
          <w:sz w:val="28"/>
          <w:szCs w:val="28"/>
        </w:rPr>
      </w:pPr>
      <w:r>
        <w:rPr>
          <w:i/>
          <w:sz w:val="28"/>
          <w:szCs w:val="28"/>
        </w:rPr>
      </w:r>
    </w:p>
    <w:p>
      <w:pPr>
        <w:pStyle w:val="Normal1"/>
        <w:pageBreakBefore w:val="false"/>
        <w:pBdr/>
        <w:shd w:val="clear" w:fill="auto"/>
        <w:jc w:val="center"/>
        <w:rPr>
          <w:i/>
          <w:i/>
          <w:sz w:val="28"/>
          <w:szCs w:val="28"/>
        </w:rPr>
      </w:pPr>
      <w:r>
        <w:rPr>
          <w:i/>
          <w:sz w:val="28"/>
          <w:szCs w:val="28"/>
        </w:rPr>
      </w:r>
    </w:p>
    <w:p>
      <w:pPr>
        <w:pStyle w:val="Normal1"/>
        <w:pageBreakBefore w:val="false"/>
        <w:pBdr/>
        <w:shd w:val="clear" w:fill="auto"/>
        <w:rPr>
          <w:b/>
          <w:b/>
          <w:color w:val="FF5E0E"/>
          <w:sz w:val="30"/>
          <w:szCs w:val="30"/>
        </w:rPr>
      </w:pPr>
      <w:r>
        <w:rPr>
          <w:b/>
          <w:color w:val="FF5E0E"/>
          <w:sz w:val="30"/>
          <w:szCs w:val="30"/>
        </w:rPr>
        <w:t>Sequence Diagram:</w:t>
      </w:r>
    </w:p>
    <w:p>
      <w:pPr>
        <w:pStyle w:val="Normal1"/>
        <w:pageBreakBefore w:val="false"/>
        <w:pBdr/>
        <w:shd w:val="clear" w:fill="auto"/>
        <w:jc w:val="left"/>
        <w:rPr>
          <w:i/>
          <w:i/>
          <w:sz w:val="28"/>
          <w:szCs w:val="28"/>
        </w:rPr>
      </w:pPr>
      <w:r>
        <w:rPr/>
        <w:drawing>
          <wp:inline distT="0" distB="0" distL="0" distR="0">
            <wp:extent cx="6586855" cy="4924425"/>
            <wp:effectExtent l="0" t="0" r="0" b="0"/>
            <wp:docPr id="2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descr=""/>
                    <pic:cNvPicPr>
                      <a:picLocks noChangeAspect="1" noChangeArrowheads="1"/>
                    </pic:cNvPicPr>
                  </pic:nvPicPr>
                  <pic:blipFill>
                    <a:blip r:embed="rId21"/>
                    <a:stretch>
                      <a:fillRect/>
                    </a:stretch>
                  </pic:blipFill>
                  <pic:spPr bwMode="auto">
                    <a:xfrm>
                      <a:off x="0" y="0"/>
                      <a:ext cx="6586855" cy="4924425"/>
                    </a:xfrm>
                    <a:prstGeom prst="rect">
                      <a:avLst/>
                    </a:prstGeom>
                  </pic:spPr>
                </pic:pic>
              </a:graphicData>
            </a:graphic>
          </wp:inline>
        </w:drawing>
      </w:r>
    </w:p>
    <w:p>
      <w:pPr>
        <w:pStyle w:val="Normal1"/>
        <w:pageBreakBefore w:val="false"/>
        <w:pBdr/>
        <w:shd w:val="clear" w:fill="auto"/>
        <w:jc w:val="left"/>
        <w:rPr>
          <w:i/>
          <w:i/>
          <w:sz w:val="28"/>
          <w:szCs w:val="28"/>
        </w:rPr>
      </w:pPr>
      <w:r>
        <w:rPr/>
      </w:r>
    </w:p>
    <w:sectPr>
      <w:headerReference w:type="default" r:id="rId22"/>
      <w:headerReference w:type="first" r:id="rId23"/>
      <w:footerReference w:type="first" r:id="rId24"/>
      <w:type w:val="nextPage"/>
      <w:pgSz w:w="12240" w:h="15840"/>
      <w:pgMar w:left="1440" w:right="1440" w:header="0" w:top="1080" w:footer="0" w:bottom="720" w:gutter="0"/>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 Sans">
    <w:charset w:val="01"/>
    <w:family w:val="roman"/>
    <w:pitch w:val="variable"/>
  </w:font>
  <w:font w:name="PT Sans Narrow">
    <w:charset w:val="01"/>
    <w:family w:val="roman"/>
    <w:pitch w:val="variable"/>
  </w:font>
  <w:font w:name="Trebuchet MS">
    <w:charset w:val="01"/>
    <w:family w:val="roman"/>
    <w:pitch w:val="variable"/>
  </w:font>
  <w:font w:name="Liberation Sans">
    <w:altName w:val="Arial"/>
    <w:charset w:val="01"/>
    <w:family w:val="swiss"/>
    <w:pitch w:val="variable"/>
  </w:font>
  <w:font w:name="Roboto">
    <w:charset w:val="01"/>
    <w:family w:val="roman"/>
    <w:pitch w:val="variable"/>
  </w:font>
  <w:font w:name="Arial">
    <w:charset w:val="01"/>
    <w:family w:val="roman"/>
    <w:pitch w:val="variable"/>
  </w:font>
  <w:font w:name="Times New Roman">
    <w:charset w:val="01"/>
    <w:family w:val="roman"/>
    <w:pitch w:val="variable"/>
  </w:font>
  <w:font w:name="Courier New">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before="12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ubtitle"/>
      <w:pageBreakBefore w:val="false"/>
      <w:pBdr/>
      <w:shd w:val="clear" w:fill="auto"/>
      <w:spacing w:lineRule="auto" w:line="240" w:before="600" w:after="0"/>
      <w:ind w:right="0" w:hanging="0"/>
      <w:jc w:val="right"/>
      <w:rPr/>
    </w:pPr>
    <w:bookmarkStart w:id="2" w:name="_9nvcibv3gama"/>
    <w:bookmarkEnd w:id="2"/>
    <w:r>
      <w:rPr>
        <w:color w:val="000000"/>
      </w:rPr>
      <w:t xml:space="preserve">  </w:t>
    </w:r>
    <w:r>
      <w:rPr/>
      <w:fldChar w:fldCharType="begin"/>
    </w:r>
    <w:r>
      <w:rPr/>
      <w:instrText> PAGE </w:instrText>
    </w:r>
    <w:r>
      <w:rPr/>
      <w:fldChar w:fldCharType="separate"/>
    </w:r>
    <w:r>
      <w:rPr/>
      <w:t>27</w:t>
    </w:r>
    <w:r>
      <w:rPr/>
      <w:fldChar w:fldCharType="end"/>
    </w:r>
  </w:p>
  <w:p>
    <w:pPr>
      <w:pStyle w:val="Normal1"/>
      <w:pageBreakBefore w:val="false"/>
      <w:pBdr/>
      <w:shd w:val="clear" w:fill="auto"/>
      <w:spacing w:lineRule="auto" w:line="240" w:before="120" w:after="200"/>
      <w:rPr/>
    </w:pPr>
    <w:r>
      <w:rPr/>
      <w:drawing>
        <wp:inline distT="0" distB="0" distL="0" distR="0">
          <wp:extent cx="5916295" cy="104775"/>
          <wp:effectExtent l="0" t="0" r="0" b="0"/>
          <wp:docPr id="21"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png" descr="horizontal line"/>
                  <pic:cNvPicPr>
                    <a:picLocks noChangeAspect="1" noChangeArrowheads="1"/>
                  </pic:cNvPicPr>
                </pic:nvPicPr>
                <pic:blipFill>
                  <a:blip r:embed="rId1"/>
                  <a:srcRect l="0" t="0" r="0" b="-32143"/>
                  <a:stretch>
                    <a:fillRect/>
                  </a:stretch>
                </pic:blipFill>
                <pic:spPr bwMode="auto">
                  <a:xfrm>
                    <a:off x="0" y="0"/>
                    <a:ext cx="5916295" cy="104775"/>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lineRule="auto" w:line="240" w:before="6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4">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sz w:val="21"/>
        <w:u w:val="none"/>
        <w:szCs w:val="21"/>
        <w:rFonts w:eastAsia="Open Sans" w:cs="Open Sans"/>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color w:val="695D46"/>
        <w:sz w:val="22"/>
        <w:szCs w:val="22"/>
        <w:lang w:val="en" w:eastAsia="zh-CN" w:bidi="hi-IN"/>
      </w:rPr>
    </w:rPrDefault>
    <w:pPrDefault>
      <w:pPr>
        <w:suppressAutoHyphens w:val="true"/>
      </w:pPr>
    </w:pPrDefault>
  </w:docDefaults>
  <w:style w:type="paragraph" w:styleId="Normal">
    <w:name w:val="Normal"/>
    <w:qFormat/>
    <w:pPr>
      <w:widowControl/>
      <w:bidi w:val="0"/>
      <w:spacing w:lineRule="auto" w:line="288" w:before="120" w:after="0"/>
      <w:jc w:val="left"/>
    </w:pPr>
    <w:rPr>
      <w:rFonts w:ascii="Open Sans" w:hAnsi="Open Sans" w:eastAsia="Open Sans" w:cs="Open Sans"/>
      <w:color w:val="695D46"/>
      <w:kern w:val="0"/>
      <w:sz w:val="22"/>
      <w:szCs w:val="22"/>
      <w:lang w:val="en" w:eastAsia="zh-CN" w:bidi="hi-IN"/>
    </w:rPr>
  </w:style>
  <w:style w:type="paragraph" w:styleId="Heading1">
    <w:name w:val="Heading 1"/>
    <w:basedOn w:val="Normal1"/>
    <w:next w:val="Normal1"/>
    <w:qFormat/>
    <w:pPr>
      <w:keepNext w:val="true"/>
      <w:keepLines/>
      <w:pageBreakBefore w:val="false"/>
      <w:widowControl w:val="false"/>
      <w:spacing w:lineRule="auto" w:line="312" w:before="480" w:after="0"/>
    </w:pPr>
    <w:rPr>
      <w:rFonts w:ascii="PT Sans Narrow" w:hAnsi="PT Sans Narrow" w:eastAsia="PT Sans Narrow" w:cs="PT Sans Narrow"/>
      <w:b/>
      <w:color w:val="FF5E0E"/>
      <w:sz w:val="36"/>
      <w:szCs w:val="36"/>
    </w:rPr>
  </w:style>
  <w:style w:type="paragraph" w:styleId="Heading2">
    <w:name w:val="Heading 2"/>
    <w:basedOn w:val="Normal1"/>
    <w:next w:val="Normal1"/>
    <w:qFormat/>
    <w:pPr>
      <w:pageBreakBefore w:val="false"/>
      <w:spacing w:lineRule="auto" w:line="240" w:before="320" w:after="0"/>
    </w:pPr>
    <w:rPr>
      <w:rFonts w:ascii="PT Sans Narrow" w:hAnsi="PT Sans Narrow" w:eastAsia="PT Sans Narrow" w:cs="PT Sans Narrow"/>
      <w:color w:val="008575"/>
      <w:sz w:val="32"/>
      <w:szCs w:val="32"/>
    </w:rPr>
  </w:style>
  <w:style w:type="paragraph" w:styleId="Heading3">
    <w:name w:val="Heading 3"/>
    <w:basedOn w:val="Normal1"/>
    <w:next w:val="Normal1"/>
    <w:qFormat/>
    <w:pPr>
      <w:pageBreakBefore w:val="false"/>
      <w:spacing w:lineRule="auto" w:line="240" w:before="200" w:after="0"/>
    </w:pPr>
    <w:rPr>
      <w:rFonts w:ascii="PT Sans Narrow" w:hAnsi="PT Sans Narrow" w:eastAsia="PT Sans Narrow" w:cs="PT Sans Narrow"/>
      <w:sz w:val="28"/>
      <w:szCs w:val="28"/>
    </w:rPr>
  </w:style>
  <w:style w:type="paragraph" w:styleId="Heading4">
    <w:name w:val="Heading 4"/>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u w:val="single"/>
    </w:rPr>
  </w:style>
  <w:style w:type="paragraph" w:styleId="Heading5">
    <w:name w:val="Heading 5"/>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rPr>
  </w:style>
  <w:style w:type="paragraph" w:styleId="Heading6">
    <w:name w:val="Heading 6"/>
    <w:basedOn w:val="Normal1"/>
    <w:next w:val="Normal1"/>
    <w:qFormat/>
    <w:pPr>
      <w:keepNext w:val="true"/>
      <w:keepLines/>
      <w:pageBreakBefore w:val="false"/>
      <w:spacing w:lineRule="auto" w:line="240" w:before="160" w:after="0"/>
    </w:pPr>
    <w:rPr>
      <w:rFonts w:ascii="Trebuchet MS" w:hAnsi="Trebuchet MS" w:eastAsia="Trebuchet MS" w:cs="Trebuchet MS"/>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88" w:before="120" w:after="0"/>
      <w:jc w:val="left"/>
    </w:pPr>
    <w:rPr>
      <w:rFonts w:ascii="Open Sans" w:hAnsi="Open Sans" w:eastAsia="Open Sans" w:cs="Open Sans"/>
      <w:color w:val="695D46"/>
      <w:kern w:val="0"/>
      <w:sz w:val="22"/>
      <w:szCs w:val="22"/>
      <w:lang w:val="en" w:eastAsia="zh-CN" w:bidi="hi-IN"/>
    </w:rPr>
  </w:style>
  <w:style w:type="paragraph" w:styleId="Title">
    <w:name w:val="Title"/>
    <w:basedOn w:val="Normal1"/>
    <w:next w:val="Normal1"/>
    <w:qFormat/>
    <w:pPr>
      <w:pageBreakBefore w:val="false"/>
      <w:spacing w:lineRule="auto" w:line="240" w:before="320" w:after="0"/>
    </w:pPr>
    <w:rPr>
      <w:rFonts w:ascii="PT Sans Narrow" w:hAnsi="PT Sans Narrow" w:eastAsia="PT Sans Narrow" w:cs="PT Sans Narrow"/>
      <w:b/>
      <w:sz w:val="84"/>
      <w:szCs w:val="84"/>
    </w:rPr>
  </w:style>
  <w:style w:type="paragraph" w:styleId="Subtitle">
    <w:name w:val="Subtitle"/>
    <w:basedOn w:val="Normal1"/>
    <w:next w:val="Normal1"/>
    <w:qFormat/>
    <w:pPr>
      <w:pageBreakBefore w:val="false"/>
      <w:spacing w:lineRule="auto" w:line="240" w:before="200" w:after="0"/>
    </w:pPr>
    <w:rPr>
      <w:rFonts w:ascii="PT Sans Narrow" w:hAnsi="PT Sans Narrow" w:eastAsia="PT Sans Narrow" w:cs="PT Sans Narrow"/>
      <w:sz w:val="28"/>
      <w:szCs w:val="2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28</Pages>
  <Words>1312</Words>
  <Characters>6096</Characters>
  <CharactersWithSpaces>8435</CharactersWithSpaces>
  <Paragraphs>255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2022-07-22T12:59:23Z</dcterms:modified>
  <cp:revision>1</cp:revision>
  <dc:subject/>
  <dc:title/>
</cp:coreProperties>
</file>